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08FFD6" w14:textId="77777777"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2D350760" wp14:editId="6668B1D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B7734" w14:textId="77777777" w:rsidR="001638F6" w:rsidRDefault="00EC42FB" w:rsidP="00D5413C">
      <w:pPr>
        <w:pStyle w:val="Title"/>
      </w:pPr>
      <w:r>
        <w:t>Level Design Report</w:t>
      </w:r>
    </w:p>
    <w:p w14:paraId="0828E427" w14:textId="77777777" w:rsidR="001638F6" w:rsidRPr="00EC42FB" w:rsidRDefault="00853CD4" w:rsidP="00EC42FB">
      <w:pPr>
        <w:pStyle w:val="Subtitle"/>
      </w:pPr>
      <w:hyperlink r:id="rId9" w:history="1">
        <w:r w:rsidR="00010FBA" w:rsidRPr="00010FBA">
          <w:rPr>
            <w:rStyle w:val="Hyperlink"/>
          </w:rPr>
          <w:t>Github Repository</w:t>
        </w:r>
      </w:hyperlink>
    </w:p>
    <w:p w14:paraId="23C572FA" w14:textId="77777777"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14:paraId="68D8AD3F" w14:textId="77777777" w:rsidR="00CC4B7C" w:rsidRDefault="00CC4B7C">
          <w:pPr>
            <w:pStyle w:val="TOCHeading"/>
          </w:pPr>
          <w:r>
            <w:t>Table of Contents</w:t>
          </w:r>
        </w:p>
        <w:p w14:paraId="5B7B2E37" w14:textId="77777777" w:rsidR="00CB6008"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602361" w:history="1">
            <w:r w:rsidR="00CB6008" w:rsidRPr="001158BF">
              <w:rPr>
                <w:rStyle w:val="Hyperlink"/>
                <w:noProof/>
              </w:rPr>
              <w:t>Design</w:t>
            </w:r>
            <w:r w:rsidR="00CB6008">
              <w:rPr>
                <w:noProof/>
                <w:webHidden/>
              </w:rPr>
              <w:tab/>
            </w:r>
            <w:r w:rsidR="00CB6008">
              <w:rPr>
                <w:noProof/>
                <w:webHidden/>
              </w:rPr>
              <w:fldChar w:fldCharType="begin"/>
            </w:r>
            <w:r w:rsidR="00CB6008">
              <w:rPr>
                <w:noProof/>
                <w:webHidden/>
              </w:rPr>
              <w:instrText xml:space="preserve"> PAGEREF _Toc472602361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1FA8D624" w14:textId="77777777" w:rsidR="00CB6008" w:rsidRDefault="00853CD4">
          <w:pPr>
            <w:pStyle w:val="TOC2"/>
            <w:tabs>
              <w:tab w:val="right" w:leader="dot" w:pos="10790"/>
            </w:tabs>
            <w:rPr>
              <w:noProof/>
              <w:color w:val="auto"/>
              <w:lang w:eastAsia="en-GB"/>
            </w:rPr>
          </w:pPr>
          <w:hyperlink w:anchor="_Toc472602362" w:history="1">
            <w:r w:rsidR="00CB6008" w:rsidRPr="001158BF">
              <w:rPr>
                <w:rStyle w:val="Hyperlink"/>
                <w:noProof/>
              </w:rPr>
              <w:t>Software</w:t>
            </w:r>
            <w:r w:rsidR="00CB6008">
              <w:rPr>
                <w:noProof/>
                <w:webHidden/>
              </w:rPr>
              <w:tab/>
            </w:r>
            <w:r w:rsidR="00CB6008">
              <w:rPr>
                <w:noProof/>
                <w:webHidden/>
              </w:rPr>
              <w:fldChar w:fldCharType="begin"/>
            </w:r>
            <w:r w:rsidR="00CB6008">
              <w:rPr>
                <w:noProof/>
                <w:webHidden/>
              </w:rPr>
              <w:instrText xml:space="preserve"> PAGEREF _Toc472602362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2B2BD49B" w14:textId="77777777" w:rsidR="00CB6008" w:rsidRDefault="00853CD4">
          <w:pPr>
            <w:pStyle w:val="TOC2"/>
            <w:tabs>
              <w:tab w:val="right" w:leader="dot" w:pos="10790"/>
            </w:tabs>
            <w:rPr>
              <w:noProof/>
              <w:color w:val="auto"/>
              <w:lang w:eastAsia="en-GB"/>
            </w:rPr>
          </w:pPr>
          <w:hyperlink w:anchor="_Toc472602363" w:history="1">
            <w:r w:rsidR="00CB6008" w:rsidRPr="001158BF">
              <w:rPr>
                <w:rStyle w:val="Hyperlink"/>
                <w:noProof/>
              </w:rPr>
              <w:t>Narrative description</w:t>
            </w:r>
            <w:r w:rsidR="00CB6008">
              <w:rPr>
                <w:noProof/>
                <w:webHidden/>
              </w:rPr>
              <w:tab/>
            </w:r>
            <w:r w:rsidR="00CB6008">
              <w:rPr>
                <w:noProof/>
                <w:webHidden/>
              </w:rPr>
              <w:fldChar w:fldCharType="begin"/>
            </w:r>
            <w:r w:rsidR="00CB6008">
              <w:rPr>
                <w:noProof/>
                <w:webHidden/>
              </w:rPr>
              <w:instrText xml:space="preserve"> PAGEREF _Toc472602363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4B881A9F" w14:textId="77777777" w:rsidR="00CB6008" w:rsidRDefault="00853CD4">
          <w:pPr>
            <w:pStyle w:val="TOC2"/>
            <w:tabs>
              <w:tab w:val="right" w:leader="dot" w:pos="10790"/>
            </w:tabs>
            <w:rPr>
              <w:noProof/>
              <w:color w:val="auto"/>
              <w:lang w:eastAsia="en-GB"/>
            </w:rPr>
          </w:pPr>
          <w:hyperlink w:anchor="_Toc472602364" w:history="1">
            <w:r w:rsidR="00CB6008" w:rsidRPr="001158BF">
              <w:rPr>
                <w:rStyle w:val="Hyperlink"/>
                <w:noProof/>
              </w:rPr>
              <w:t>Settings, Theme, Location</w:t>
            </w:r>
            <w:r w:rsidR="00CB6008">
              <w:rPr>
                <w:noProof/>
                <w:webHidden/>
              </w:rPr>
              <w:tab/>
            </w:r>
            <w:r w:rsidR="00CB6008">
              <w:rPr>
                <w:noProof/>
                <w:webHidden/>
              </w:rPr>
              <w:fldChar w:fldCharType="begin"/>
            </w:r>
            <w:r w:rsidR="00CB6008">
              <w:rPr>
                <w:noProof/>
                <w:webHidden/>
              </w:rPr>
              <w:instrText xml:space="preserve"> PAGEREF _Toc472602364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3F721736" w14:textId="77777777" w:rsidR="00CB6008" w:rsidRDefault="00853CD4">
          <w:pPr>
            <w:pStyle w:val="TOC3"/>
            <w:tabs>
              <w:tab w:val="right" w:leader="dot" w:pos="10790"/>
            </w:tabs>
            <w:rPr>
              <w:i w:val="0"/>
              <w:iCs w:val="0"/>
              <w:noProof/>
              <w:color w:val="auto"/>
              <w:lang w:eastAsia="en-GB"/>
            </w:rPr>
          </w:pPr>
          <w:hyperlink w:anchor="_Toc472602365" w:history="1">
            <w:r w:rsidR="00CB6008" w:rsidRPr="001158BF">
              <w:rPr>
                <w:rStyle w:val="Hyperlink"/>
                <w:noProof/>
              </w:rPr>
              <w:t>Setting</w:t>
            </w:r>
            <w:r w:rsidR="00CB6008">
              <w:rPr>
                <w:noProof/>
                <w:webHidden/>
              </w:rPr>
              <w:tab/>
            </w:r>
            <w:r w:rsidR="00CB6008">
              <w:rPr>
                <w:noProof/>
                <w:webHidden/>
              </w:rPr>
              <w:fldChar w:fldCharType="begin"/>
            </w:r>
            <w:r w:rsidR="00CB6008">
              <w:rPr>
                <w:noProof/>
                <w:webHidden/>
              </w:rPr>
              <w:instrText xml:space="preserve"> PAGEREF _Toc472602365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16F1371B" w14:textId="77777777" w:rsidR="00CB6008" w:rsidRDefault="00853CD4">
          <w:pPr>
            <w:pStyle w:val="TOC3"/>
            <w:tabs>
              <w:tab w:val="right" w:leader="dot" w:pos="10790"/>
            </w:tabs>
            <w:rPr>
              <w:i w:val="0"/>
              <w:iCs w:val="0"/>
              <w:noProof/>
              <w:color w:val="auto"/>
              <w:lang w:eastAsia="en-GB"/>
            </w:rPr>
          </w:pPr>
          <w:hyperlink w:anchor="_Toc472602366" w:history="1">
            <w:r w:rsidR="00CB6008" w:rsidRPr="001158BF">
              <w:rPr>
                <w:rStyle w:val="Hyperlink"/>
                <w:noProof/>
              </w:rPr>
              <w:t>Theme</w:t>
            </w:r>
            <w:r w:rsidR="00CB6008">
              <w:rPr>
                <w:noProof/>
                <w:webHidden/>
              </w:rPr>
              <w:tab/>
            </w:r>
            <w:r w:rsidR="00CB6008">
              <w:rPr>
                <w:noProof/>
                <w:webHidden/>
              </w:rPr>
              <w:fldChar w:fldCharType="begin"/>
            </w:r>
            <w:r w:rsidR="00CB6008">
              <w:rPr>
                <w:noProof/>
                <w:webHidden/>
              </w:rPr>
              <w:instrText xml:space="preserve"> PAGEREF _Toc472602366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14:paraId="3EDBBB09" w14:textId="77777777" w:rsidR="00CB6008" w:rsidRDefault="00853CD4">
          <w:pPr>
            <w:pStyle w:val="TOC3"/>
            <w:tabs>
              <w:tab w:val="right" w:leader="dot" w:pos="10790"/>
            </w:tabs>
            <w:rPr>
              <w:i w:val="0"/>
              <w:iCs w:val="0"/>
              <w:noProof/>
              <w:color w:val="auto"/>
              <w:lang w:eastAsia="en-GB"/>
            </w:rPr>
          </w:pPr>
          <w:hyperlink w:anchor="_Toc472602367" w:history="1">
            <w:r w:rsidR="00CB6008" w:rsidRPr="001158BF">
              <w:rPr>
                <w:rStyle w:val="Hyperlink"/>
                <w:noProof/>
              </w:rPr>
              <w:t>Location</w:t>
            </w:r>
            <w:r w:rsidR="00CB6008">
              <w:rPr>
                <w:noProof/>
                <w:webHidden/>
              </w:rPr>
              <w:tab/>
            </w:r>
            <w:r w:rsidR="00CB6008">
              <w:rPr>
                <w:noProof/>
                <w:webHidden/>
              </w:rPr>
              <w:fldChar w:fldCharType="begin"/>
            </w:r>
            <w:r w:rsidR="00CB6008">
              <w:rPr>
                <w:noProof/>
                <w:webHidden/>
              </w:rPr>
              <w:instrText xml:space="preserve"> PAGEREF _Toc472602367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14:paraId="0EA312E7" w14:textId="77777777" w:rsidR="00CB6008" w:rsidRDefault="00853CD4">
          <w:pPr>
            <w:pStyle w:val="TOC2"/>
            <w:tabs>
              <w:tab w:val="right" w:leader="dot" w:pos="10790"/>
            </w:tabs>
            <w:rPr>
              <w:noProof/>
              <w:color w:val="auto"/>
              <w:lang w:eastAsia="en-GB"/>
            </w:rPr>
          </w:pPr>
          <w:hyperlink w:anchor="_Toc472602368" w:history="1">
            <w:r w:rsidR="00CB6008" w:rsidRPr="001158BF">
              <w:rPr>
                <w:rStyle w:val="Hyperlink"/>
                <w:noProof/>
              </w:rPr>
              <w:t>Player Experience</w:t>
            </w:r>
            <w:r w:rsidR="00CB6008">
              <w:rPr>
                <w:noProof/>
                <w:webHidden/>
              </w:rPr>
              <w:tab/>
            </w:r>
            <w:r w:rsidR="00CB6008">
              <w:rPr>
                <w:noProof/>
                <w:webHidden/>
              </w:rPr>
              <w:fldChar w:fldCharType="begin"/>
            </w:r>
            <w:r w:rsidR="00CB6008">
              <w:rPr>
                <w:noProof/>
                <w:webHidden/>
              </w:rPr>
              <w:instrText xml:space="preserve"> PAGEREF _Toc472602368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14:paraId="2118D819" w14:textId="77777777" w:rsidR="00CB6008" w:rsidRDefault="00853CD4">
          <w:pPr>
            <w:pStyle w:val="TOC2"/>
            <w:tabs>
              <w:tab w:val="right" w:leader="dot" w:pos="10790"/>
            </w:tabs>
            <w:rPr>
              <w:noProof/>
              <w:color w:val="auto"/>
              <w:lang w:eastAsia="en-GB"/>
            </w:rPr>
          </w:pPr>
          <w:hyperlink w:anchor="_Toc472602369" w:history="1">
            <w:r w:rsidR="00CB6008" w:rsidRPr="001158BF">
              <w:rPr>
                <w:rStyle w:val="Hyperlink"/>
                <w:noProof/>
              </w:rPr>
              <w:t>Level Features</w:t>
            </w:r>
            <w:r w:rsidR="00CB6008">
              <w:rPr>
                <w:noProof/>
                <w:webHidden/>
              </w:rPr>
              <w:tab/>
            </w:r>
            <w:r w:rsidR="00CB6008">
              <w:rPr>
                <w:noProof/>
                <w:webHidden/>
              </w:rPr>
              <w:fldChar w:fldCharType="begin"/>
            </w:r>
            <w:r w:rsidR="00CB6008">
              <w:rPr>
                <w:noProof/>
                <w:webHidden/>
              </w:rPr>
              <w:instrText xml:space="preserve"> PAGEREF _Toc472602369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14:paraId="5127090E" w14:textId="77777777" w:rsidR="00CB6008" w:rsidRDefault="00853CD4">
          <w:pPr>
            <w:pStyle w:val="TOC3"/>
            <w:tabs>
              <w:tab w:val="right" w:leader="dot" w:pos="10790"/>
            </w:tabs>
            <w:rPr>
              <w:i w:val="0"/>
              <w:iCs w:val="0"/>
              <w:noProof/>
              <w:color w:val="auto"/>
              <w:lang w:eastAsia="en-GB"/>
            </w:rPr>
          </w:pPr>
          <w:hyperlink w:anchor="_Toc472602370" w:history="1">
            <w:r w:rsidR="00CB6008" w:rsidRPr="001158BF">
              <w:rPr>
                <w:rStyle w:val="Hyperlink"/>
                <w:noProof/>
              </w:rPr>
              <w:t>Realistic Terrain</w:t>
            </w:r>
            <w:r w:rsidR="00CB6008">
              <w:rPr>
                <w:noProof/>
                <w:webHidden/>
              </w:rPr>
              <w:tab/>
            </w:r>
            <w:r w:rsidR="00CB6008">
              <w:rPr>
                <w:noProof/>
                <w:webHidden/>
              </w:rPr>
              <w:fldChar w:fldCharType="begin"/>
            </w:r>
            <w:r w:rsidR="00CB6008">
              <w:rPr>
                <w:noProof/>
                <w:webHidden/>
              </w:rPr>
              <w:instrText xml:space="preserve"> PAGEREF _Toc472602370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14:paraId="61932CFC" w14:textId="77777777" w:rsidR="00CB6008" w:rsidRDefault="00853CD4">
          <w:pPr>
            <w:pStyle w:val="TOC3"/>
            <w:tabs>
              <w:tab w:val="right" w:leader="dot" w:pos="10790"/>
            </w:tabs>
            <w:rPr>
              <w:i w:val="0"/>
              <w:iCs w:val="0"/>
              <w:noProof/>
              <w:color w:val="auto"/>
              <w:lang w:eastAsia="en-GB"/>
            </w:rPr>
          </w:pPr>
          <w:hyperlink w:anchor="_Toc472602371" w:history="1">
            <w:r w:rsidR="00CB6008" w:rsidRPr="001158BF">
              <w:rPr>
                <w:rStyle w:val="Hyperlink"/>
                <w:noProof/>
              </w:rPr>
              <w:t>Clues</w:t>
            </w:r>
            <w:r w:rsidR="00CB6008">
              <w:rPr>
                <w:noProof/>
                <w:webHidden/>
              </w:rPr>
              <w:tab/>
            </w:r>
            <w:r w:rsidR="00CB6008">
              <w:rPr>
                <w:noProof/>
                <w:webHidden/>
              </w:rPr>
              <w:fldChar w:fldCharType="begin"/>
            </w:r>
            <w:r w:rsidR="00CB6008">
              <w:rPr>
                <w:noProof/>
                <w:webHidden/>
              </w:rPr>
              <w:instrText xml:space="preserve"> PAGEREF _Toc472602371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14:paraId="6631A3A6" w14:textId="77777777" w:rsidR="00CB6008" w:rsidRDefault="00853CD4">
          <w:pPr>
            <w:pStyle w:val="TOC3"/>
            <w:tabs>
              <w:tab w:val="right" w:leader="dot" w:pos="10790"/>
            </w:tabs>
            <w:rPr>
              <w:i w:val="0"/>
              <w:iCs w:val="0"/>
              <w:noProof/>
              <w:color w:val="auto"/>
              <w:lang w:eastAsia="en-GB"/>
            </w:rPr>
          </w:pPr>
          <w:hyperlink w:anchor="_Toc472602372" w:history="1">
            <w:r w:rsidR="00CB6008" w:rsidRPr="001158BF">
              <w:rPr>
                <w:rStyle w:val="Hyperlink"/>
                <w:noProof/>
              </w:rPr>
              <w:t>Loot</w:t>
            </w:r>
            <w:r w:rsidR="00CB6008">
              <w:rPr>
                <w:noProof/>
                <w:webHidden/>
              </w:rPr>
              <w:tab/>
            </w:r>
            <w:r w:rsidR="00CB6008">
              <w:rPr>
                <w:noProof/>
                <w:webHidden/>
              </w:rPr>
              <w:fldChar w:fldCharType="begin"/>
            </w:r>
            <w:r w:rsidR="00CB6008">
              <w:rPr>
                <w:noProof/>
                <w:webHidden/>
              </w:rPr>
              <w:instrText xml:space="preserve"> PAGEREF _Toc472602372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14:paraId="19600AEC" w14:textId="77777777" w:rsidR="00CB6008" w:rsidRDefault="00853CD4">
          <w:pPr>
            <w:pStyle w:val="TOC3"/>
            <w:tabs>
              <w:tab w:val="right" w:leader="dot" w:pos="10790"/>
            </w:tabs>
            <w:rPr>
              <w:i w:val="0"/>
              <w:iCs w:val="0"/>
              <w:noProof/>
              <w:color w:val="auto"/>
              <w:lang w:eastAsia="en-GB"/>
            </w:rPr>
          </w:pPr>
          <w:hyperlink w:anchor="_Toc472602373" w:history="1">
            <w:r w:rsidR="00CB6008" w:rsidRPr="001158BF">
              <w:rPr>
                <w:rStyle w:val="Hyperlink"/>
                <w:noProof/>
              </w:rPr>
              <w:t>Enemies</w:t>
            </w:r>
            <w:r w:rsidR="00CB6008">
              <w:rPr>
                <w:noProof/>
                <w:webHidden/>
              </w:rPr>
              <w:tab/>
            </w:r>
            <w:r w:rsidR="00CB6008">
              <w:rPr>
                <w:noProof/>
                <w:webHidden/>
              </w:rPr>
              <w:fldChar w:fldCharType="begin"/>
            </w:r>
            <w:r w:rsidR="00CB6008">
              <w:rPr>
                <w:noProof/>
                <w:webHidden/>
              </w:rPr>
              <w:instrText xml:space="preserve"> PAGEREF _Toc472602373 \h </w:instrText>
            </w:r>
            <w:r w:rsidR="00CB6008">
              <w:rPr>
                <w:noProof/>
                <w:webHidden/>
              </w:rPr>
            </w:r>
            <w:r w:rsidR="00CB6008">
              <w:rPr>
                <w:noProof/>
                <w:webHidden/>
              </w:rPr>
              <w:fldChar w:fldCharType="separate"/>
            </w:r>
            <w:r w:rsidR="00125054">
              <w:rPr>
                <w:noProof/>
                <w:webHidden/>
              </w:rPr>
              <w:t>6</w:t>
            </w:r>
            <w:r w:rsidR="00CB6008">
              <w:rPr>
                <w:noProof/>
                <w:webHidden/>
              </w:rPr>
              <w:fldChar w:fldCharType="end"/>
            </w:r>
          </w:hyperlink>
        </w:p>
        <w:p w14:paraId="148FBDA1" w14:textId="77777777" w:rsidR="00CB6008" w:rsidRDefault="00853CD4">
          <w:pPr>
            <w:pStyle w:val="TOC2"/>
            <w:tabs>
              <w:tab w:val="right" w:leader="dot" w:pos="10790"/>
            </w:tabs>
            <w:rPr>
              <w:noProof/>
              <w:color w:val="auto"/>
              <w:lang w:eastAsia="en-GB"/>
            </w:rPr>
          </w:pPr>
          <w:hyperlink w:anchor="_Toc472602374" w:history="1">
            <w:r w:rsidR="00CB6008" w:rsidRPr="001158BF">
              <w:rPr>
                <w:rStyle w:val="Hyperlink"/>
                <w:noProof/>
              </w:rPr>
              <w:t>Usability</w:t>
            </w:r>
            <w:r w:rsidR="00CB6008">
              <w:rPr>
                <w:noProof/>
                <w:webHidden/>
              </w:rPr>
              <w:tab/>
            </w:r>
            <w:r w:rsidR="00CB6008">
              <w:rPr>
                <w:noProof/>
                <w:webHidden/>
              </w:rPr>
              <w:fldChar w:fldCharType="begin"/>
            </w:r>
            <w:r w:rsidR="00CB6008">
              <w:rPr>
                <w:noProof/>
                <w:webHidden/>
              </w:rPr>
              <w:instrText xml:space="preserve"> PAGEREF _Toc472602374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14:paraId="696A7E4F" w14:textId="77777777" w:rsidR="00CB6008" w:rsidRDefault="00853CD4">
          <w:pPr>
            <w:pStyle w:val="TOC3"/>
            <w:tabs>
              <w:tab w:val="right" w:leader="dot" w:pos="10790"/>
            </w:tabs>
            <w:rPr>
              <w:i w:val="0"/>
              <w:iCs w:val="0"/>
              <w:noProof/>
              <w:color w:val="auto"/>
              <w:lang w:eastAsia="en-GB"/>
            </w:rPr>
          </w:pPr>
          <w:hyperlink w:anchor="_Toc472602375" w:history="1">
            <w:r w:rsidR="00CB6008" w:rsidRPr="001158BF">
              <w:rPr>
                <w:rStyle w:val="Hyperlink"/>
                <w:noProof/>
              </w:rPr>
              <w:t>PC Controls</w:t>
            </w:r>
            <w:r w:rsidR="00CB6008">
              <w:rPr>
                <w:noProof/>
                <w:webHidden/>
              </w:rPr>
              <w:tab/>
            </w:r>
            <w:r w:rsidR="00CB6008">
              <w:rPr>
                <w:noProof/>
                <w:webHidden/>
              </w:rPr>
              <w:fldChar w:fldCharType="begin"/>
            </w:r>
            <w:r w:rsidR="00CB6008">
              <w:rPr>
                <w:noProof/>
                <w:webHidden/>
              </w:rPr>
              <w:instrText xml:space="preserve"> PAGEREF _Toc472602375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14:paraId="357C9F13" w14:textId="77777777" w:rsidR="00CB6008" w:rsidRDefault="00853CD4">
          <w:pPr>
            <w:pStyle w:val="TOC2"/>
            <w:tabs>
              <w:tab w:val="right" w:leader="dot" w:pos="10790"/>
            </w:tabs>
            <w:rPr>
              <w:noProof/>
              <w:color w:val="auto"/>
              <w:lang w:eastAsia="en-GB"/>
            </w:rPr>
          </w:pPr>
          <w:hyperlink w:anchor="_Toc472602376" w:history="1">
            <w:r w:rsidR="00CB6008" w:rsidRPr="001158BF">
              <w:rPr>
                <w:rStyle w:val="Hyperlink"/>
                <w:noProof/>
              </w:rPr>
              <w:t>Video Research</w:t>
            </w:r>
            <w:r w:rsidR="00CB6008">
              <w:rPr>
                <w:noProof/>
                <w:webHidden/>
              </w:rPr>
              <w:tab/>
            </w:r>
            <w:r w:rsidR="00CB6008">
              <w:rPr>
                <w:noProof/>
                <w:webHidden/>
              </w:rPr>
              <w:fldChar w:fldCharType="begin"/>
            </w:r>
            <w:r w:rsidR="00CB6008">
              <w:rPr>
                <w:noProof/>
                <w:webHidden/>
              </w:rPr>
              <w:instrText xml:space="preserve"> PAGEREF _Toc472602376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14:paraId="08EF77D8" w14:textId="77777777" w:rsidR="00CB6008" w:rsidRDefault="00853CD4">
          <w:pPr>
            <w:pStyle w:val="TOC3"/>
            <w:tabs>
              <w:tab w:val="right" w:leader="dot" w:pos="10790"/>
            </w:tabs>
            <w:rPr>
              <w:i w:val="0"/>
              <w:iCs w:val="0"/>
              <w:noProof/>
              <w:color w:val="auto"/>
              <w:lang w:eastAsia="en-GB"/>
            </w:rPr>
          </w:pPr>
          <w:hyperlink w:anchor="_Toc472602377" w:history="1">
            <w:r w:rsidR="00CB6008" w:rsidRPr="001158BF">
              <w:rPr>
                <w:rStyle w:val="Hyperlink"/>
                <w:noProof/>
              </w:rPr>
              <w:t>HDR</w:t>
            </w:r>
            <w:r w:rsidR="00CB6008">
              <w:rPr>
                <w:noProof/>
                <w:webHidden/>
              </w:rPr>
              <w:tab/>
            </w:r>
            <w:r w:rsidR="00CB6008">
              <w:rPr>
                <w:noProof/>
                <w:webHidden/>
              </w:rPr>
              <w:fldChar w:fldCharType="begin"/>
            </w:r>
            <w:r w:rsidR="00CB6008">
              <w:rPr>
                <w:noProof/>
                <w:webHidden/>
              </w:rPr>
              <w:instrText xml:space="preserve"> PAGEREF _Toc472602377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14:paraId="65D54812" w14:textId="77777777" w:rsidR="00CB6008" w:rsidRDefault="00853CD4">
          <w:pPr>
            <w:pStyle w:val="TOC3"/>
            <w:tabs>
              <w:tab w:val="right" w:leader="dot" w:pos="10790"/>
            </w:tabs>
            <w:rPr>
              <w:i w:val="0"/>
              <w:iCs w:val="0"/>
              <w:noProof/>
              <w:color w:val="auto"/>
              <w:lang w:eastAsia="en-GB"/>
            </w:rPr>
          </w:pPr>
          <w:hyperlink w:anchor="_Toc472602378" w:history="1">
            <w:r w:rsidR="00CB6008" w:rsidRPr="001158BF">
              <w:rPr>
                <w:rStyle w:val="Hyperlink"/>
                <w:noProof/>
              </w:rPr>
              <w:t>Motion Blur</w:t>
            </w:r>
            <w:r w:rsidR="00CB6008">
              <w:rPr>
                <w:noProof/>
                <w:webHidden/>
              </w:rPr>
              <w:tab/>
            </w:r>
            <w:r w:rsidR="00CB6008">
              <w:rPr>
                <w:noProof/>
                <w:webHidden/>
              </w:rPr>
              <w:fldChar w:fldCharType="begin"/>
            </w:r>
            <w:r w:rsidR="00CB6008">
              <w:rPr>
                <w:noProof/>
                <w:webHidden/>
              </w:rPr>
              <w:instrText xml:space="preserve"> PAGEREF _Toc472602378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14:paraId="423AD9FE" w14:textId="77777777" w:rsidR="00CB6008" w:rsidRDefault="00853CD4">
          <w:pPr>
            <w:pStyle w:val="TOC3"/>
            <w:tabs>
              <w:tab w:val="right" w:leader="dot" w:pos="10790"/>
            </w:tabs>
            <w:rPr>
              <w:i w:val="0"/>
              <w:iCs w:val="0"/>
              <w:noProof/>
              <w:color w:val="auto"/>
              <w:lang w:eastAsia="en-GB"/>
            </w:rPr>
          </w:pPr>
          <w:hyperlink w:anchor="_Toc472602379" w:history="1">
            <w:r w:rsidR="00CB6008" w:rsidRPr="001158BF">
              <w:rPr>
                <w:rStyle w:val="Hyperlink"/>
                <w:noProof/>
              </w:rPr>
              <w:t>Depth of Field</w:t>
            </w:r>
            <w:r w:rsidR="00CB6008">
              <w:rPr>
                <w:noProof/>
                <w:webHidden/>
              </w:rPr>
              <w:tab/>
            </w:r>
            <w:r w:rsidR="00CB6008">
              <w:rPr>
                <w:noProof/>
                <w:webHidden/>
              </w:rPr>
              <w:fldChar w:fldCharType="begin"/>
            </w:r>
            <w:r w:rsidR="00CB6008">
              <w:rPr>
                <w:noProof/>
                <w:webHidden/>
              </w:rPr>
              <w:instrText xml:space="preserve"> PAGEREF _Toc472602379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14:paraId="66C9BDFD" w14:textId="77777777" w:rsidR="00CB6008" w:rsidRDefault="00853CD4">
          <w:pPr>
            <w:pStyle w:val="TOC2"/>
            <w:tabs>
              <w:tab w:val="right" w:leader="dot" w:pos="10790"/>
            </w:tabs>
            <w:rPr>
              <w:noProof/>
              <w:color w:val="auto"/>
              <w:lang w:eastAsia="en-GB"/>
            </w:rPr>
          </w:pPr>
          <w:hyperlink w:anchor="_Toc472602380" w:history="1">
            <w:r w:rsidR="00CB6008" w:rsidRPr="001158BF">
              <w:rPr>
                <w:rStyle w:val="Hyperlink"/>
                <w:noProof/>
              </w:rPr>
              <w:t>Inspiration</w:t>
            </w:r>
            <w:r w:rsidR="00CB6008">
              <w:rPr>
                <w:noProof/>
                <w:webHidden/>
              </w:rPr>
              <w:tab/>
            </w:r>
            <w:r w:rsidR="00CB6008">
              <w:rPr>
                <w:noProof/>
                <w:webHidden/>
              </w:rPr>
              <w:fldChar w:fldCharType="begin"/>
            </w:r>
            <w:r w:rsidR="00CB6008">
              <w:rPr>
                <w:noProof/>
                <w:webHidden/>
              </w:rPr>
              <w:instrText xml:space="preserve"> PAGEREF _Toc472602380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648A6F25" w14:textId="77777777" w:rsidR="00CB6008" w:rsidRDefault="00853CD4">
          <w:pPr>
            <w:pStyle w:val="TOC2"/>
            <w:tabs>
              <w:tab w:val="right" w:leader="dot" w:pos="10790"/>
            </w:tabs>
            <w:rPr>
              <w:noProof/>
              <w:color w:val="auto"/>
              <w:lang w:eastAsia="en-GB"/>
            </w:rPr>
          </w:pPr>
          <w:hyperlink w:anchor="_Toc472602381" w:history="1">
            <w:r w:rsidR="00CB6008" w:rsidRPr="001158BF">
              <w:rPr>
                <w:rStyle w:val="Hyperlink"/>
                <w:noProof/>
              </w:rPr>
              <w:t>Story</w:t>
            </w:r>
            <w:r w:rsidR="00CB6008">
              <w:rPr>
                <w:noProof/>
                <w:webHidden/>
              </w:rPr>
              <w:tab/>
            </w:r>
            <w:r w:rsidR="00CB6008">
              <w:rPr>
                <w:noProof/>
                <w:webHidden/>
              </w:rPr>
              <w:fldChar w:fldCharType="begin"/>
            </w:r>
            <w:r w:rsidR="00CB6008">
              <w:rPr>
                <w:noProof/>
                <w:webHidden/>
              </w:rPr>
              <w:instrText xml:space="preserve"> PAGEREF _Toc472602381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2DD6CF49" w14:textId="77777777" w:rsidR="00CB6008" w:rsidRDefault="00853CD4">
          <w:pPr>
            <w:pStyle w:val="TOC3"/>
            <w:tabs>
              <w:tab w:val="right" w:leader="dot" w:pos="10790"/>
            </w:tabs>
            <w:rPr>
              <w:i w:val="0"/>
              <w:iCs w:val="0"/>
              <w:noProof/>
              <w:color w:val="auto"/>
              <w:lang w:eastAsia="en-GB"/>
            </w:rPr>
          </w:pPr>
          <w:hyperlink w:anchor="_Toc472602382" w:history="1">
            <w:r w:rsidR="00CB6008" w:rsidRPr="001158BF">
              <w:rPr>
                <w:rStyle w:val="Hyperlink"/>
                <w:noProof/>
              </w:rPr>
              <w:t>Game Story</w:t>
            </w:r>
            <w:r w:rsidR="00CB6008">
              <w:rPr>
                <w:noProof/>
                <w:webHidden/>
              </w:rPr>
              <w:tab/>
            </w:r>
            <w:r w:rsidR="00CB6008">
              <w:rPr>
                <w:noProof/>
                <w:webHidden/>
              </w:rPr>
              <w:fldChar w:fldCharType="begin"/>
            </w:r>
            <w:r w:rsidR="00CB6008">
              <w:rPr>
                <w:noProof/>
                <w:webHidden/>
              </w:rPr>
              <w:instrText xml:space="preserve"> PAGEREF _Toc472602382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24DAEC21" w14:textId="77777777" w:rsidR="00CB6008" w:rsidRDefault="00853CD4">
          <w:pPr>
            <w:pStyle w:val="TOC3"/>
            <w:tabs>
              <w:tab w:val="right" w:leader="dot" w:pos="10790"/>
            </w:tabs>
            <w:rPr>
              <w:i w:val="0"/>
              <w:iCs w:val="0"/>
              <w:noProof/>
              <w:color w:val="auto"/>
              <w:lang w:eastAsia="en-GB"/>
            </w:rPr>
          </w:pPr>
          <w:hyperlink w:anchor="_Toc472602383" w:history="1">
            <w:r w:rsidR="00CB6008" w:rsidRPr="001158BF">
              <w:rPr>
                <w:rStyle w:val="Hyperlink"/>
                <w:noProof/>
              </w:rPr>
              <w:t>Level Story</w:t>
            </w:r>
            <w:r w:rsidR="00CB6008">
              <w:rPr>
                <w:noProof/>
                <w:webHidden/>
              </w:rPr>
              <w:tab/>
            </w:r>
            <w:r w:rsidR="00CB6008">
              <w:rPr>
                <w:noProof/>
                <w:webHidden/>
              </w:rPr>
              <w:fldChar w:fldCharType="begin"/>
            </w:r>
            <w:r w:rsidR="00CB6008">
              <w:rPr>
                <w:noProof/>
                <w:webHidden/>
              </w:rPr>
              <w:instrText xml:space="preserve"> PAGEREF _Toc472602383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7DA161D6" w14:textId="77777777" w:rsidR="00CB6008" w:rsidRDefault="00853CD4">
          <w:pPr>
            <w:pStyle w:val="TOC2"/>
            <w:tabs>
              <w:tab w:val="right" w:leader="dot" w:pos="10790"/>
            </w:tabs>
            <w:rPr>
              <w:noProof/>
              <w:color w:val="auto"/>
              <w:lang w:eastAsia="en-GB"/>
            </w:rPr>
          </w:pPr>
          <w:hyperlink w:anchor="_Toc472602384" w:history="1">
            <w:r w:rsidR="00CB6008" w:rsidRPr="001158BF">
              <w:rPr>
                <w:rStyle w:val="Hyperlink"/>
                <w:noProof/>
              </w:rPr>
              <w:t>Interactivity</w:t>
            </w:r>
            <w:r w:rsidR="00CB6008">
              <w:rPr>
                <w:noProof/>
                <w:webHidden/>
              </w:rPr>
              <w:tab/>
            </w:r>
            <w:r w:rsidR="00CB6008">
              <w:rPr>
                <w:noProof/>
                <w:webHidden/>
              </w:rPr>
              <w:fldChar w:fldCharType="begin"/>
            </w:r>
            <w:r w:rsidR="00CB6008">
              <w:rPr>
                <w:noProof/>
                <w:webHidden/>
              </w:rPr>
              <w:instrText xml:space="preserve"> PAGEREF _Toc472602384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33334342" w14:textId="77777777" w:rsidR="00CB6008" w:rsidRDefault="00853CD4">
          <w:pPr>
            <w:pStyle w:val="TOC3"/>
            <w:tabs>
              <w:tab w:val="right" w:leader="dot" w:pos="10790"/>
            </w:tabs>
            <w:rPr>
              <w:i w:val="0"/>
              <w:iCs w:val="0"/>
              <w:noProof/>
              <w:color w:val="auto"/>
              <w:lang w:eastAsia="en-GB"/>
            </w:rPr>
          </w:pPr>
          <w:hyperlink w:anchor="_Toc472602385" w:history="1">
            <w:r w:rsidR="00CB6008" w:rsidRPr="001158BF">
              <w:rPr>
                <w:rStyle w:val="Hyperlink"/>
                <w:noProof/>
              </w:rPr>
              <w:t>Objectives</w:t>
            </w:r>
            <w:r w:rsidR="00CB6008">
              <w:rPr>
                <w:noProof/>
                <w:webHidden/>
              </w:rPr>
              <w:tab/>
            </w:r>
            <w:r w:rsidR="00CB6008">
              <w:rPr>
                <w:noProof/>
                <w:webHidden/>
              </w:rPr>
              <w:fldChar w:fldCharType="begin"/>
            </w:r>
            <w:r w:rsidR="00CB6008">
              <w:rPr>
                <w:noProof/>
                <w:webHidden/>
              </w:rPr>
              <w:instrText xml:space="preserve"> PAGEREF _Toc472602385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14:paraId="50A7FFD6" w14:textId="77777777" w:rsidR="00CB6008" w:rsidRDefault="00853CD4">
          <w:pPr>
            <w:pStyle w:val="TOC3"/>
            <w:tabs>
              <w:tab w:val="right" w:leader="dot" w:pos="10790"/>
            </w:tabs>
            <w:rPr>
              <w:i w:val="0"/>
              <w:iCs w:val="0"/>
              <w:noProof/>
              <w:color w:val="auto"/>
              <w:lang w:eastAsia="en-GB"/>
            </w:rPr>
          </w:pPr>
          <w:hyperlink w:anchor="_Toc472602386" w:history="1">
            <w:r w:rsidR="00CB6008" w:rsidRPr="001158BF">
              <w:rPr>
                <w:rStyle w:val="Hyperlink"/>
                <w:noProof/>
              </w:rPr>
              <w:t>Obstacles</w:t>
            </w:r>
            <w:r w:rsidR="00CB6008">
              <w:rPr>
                <w:noProof/>
                <w:webHidden/>
              </w:rPr>
              <w:tab/>
            </w:r>
            <w:r w:rsidR="00CB6008">
              <w:rPr>
                <w:noProof/>
                <w:webHidden/>
              </w:rPr>
              <w:fldChar w:fldCharType="begin"/>
            </w:r>
            <w:r w:rsidR="00CB6008">
              <w:rPr>
                <w:noProof/>
                <w:webHidden/>
              </w:rPr>
              <w:instrText xml:space="preserve"> PAGEREF _Toc472602386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14:paraId="580E8BCF" w14:textId="77777777" w:rsidR="00CB6008" w:rsidRDefault="00853CD4">
          <w:pPr>
            <w:pStyle w:val="TOC3"/>
            <w:tabs>
              <w:tab w:val="right" w:leader="dot" w:pos="10790"/>
            </w:tabs>
            <w:rPr>
              <w:i w:val="0"/>
              <w:iCs w:val="0"/>
              <w:noProof/>
              <w:color w:val="auto"/>
              <w:lang w:eastAsia="en-GB"/>
            </w:rPr>
          </w:pPr>
          <w:hyperlink w:anchor="_Toc472602387" w:history="1">
            <w:r w:rsidR="00CB6008" w:rsidRPr="001158BF">
              <w:rPr>
                <w:rStyle w:val="Hyperlink"/>
                <w:noProof/>
              </w:rPr>
              <w:t>Set Pieces / Scripted Events</w:t>
            </w:r>
            <w:r w:rsidR="00CB6008">
              <w:rPr>
                <w:noProof/>
                <w:webHidden/>
              </w:rPr>
              <w:tab/>
            </w:r>
            <w:r w:rsidR="00CB6008">
              <w:rPr>
                <w:noProof/>
                <w:webHidden/>
              </w:rPr>
              <w:fldChar w:fldCharType="begin"/>
            </w:r>
            <w:r w:rsidR="00CB6008">
              <w:rPr>
                <w:noProof/>
                <w:webHidden/>
              </w:rPr>
              <w:instrText xml:space="preserve"> PAGEREF _Toc472602387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14:paraId="41166096" w14:textId="77777777" w:rsidR="00CB6008" w:rsidRDefault="00853CD4">
          <w:pPr>
            <w:pStyle w:val="TOC2"/>
            <w:tabs>
              <w:tab w:val="right" w:leader="dot" w:pos="10790"/>
            </w:tabs>
            <w:rPr>
              <w:noProof/>
              <w:color w:val="auto"/>
              <w:lang w:eastAsia="en-GB"/>
            </w:rPr>
          </w:pPr>
          <w:hyperlink w:anchor="_Toc472602388" w:history="1">
            <w:r w:rsidR="00CB6008" w:rsidRPr="001158BF">
              <w:rPr>
                <w:rStyle w:val="Hyperlink"/>
                <w:noProof/>
              </w:rPr>
              <w:t>Visual Development</w:t>
            </w:r>
            <w:r w:rsidR="00CB6008">
              <w:rPr>
                <w:noProof/>
                <w:webHidden/>
              </w:rPr>
              <w:tab/>
            </w:r>
            <w:r w:rsidR="00CB6008">
              <w:rPr>
                <w:noProof/>
                <w:webHidden/>
              </w:rPr>
              <w:fldChar w:fldCharType="begin"/>
            </w:r>
            <w:r w:rsidR="00CB6008">
              <w:rPr>
                <w:noProof/>
                <w:webHidden/>
              </w:rPr>
              <w:instrText xml:space="preserve"> PAGEREF _Toc472602388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14:paraId="128432E9" w14:textId="77777777" w:rsidR="00CB6008" w:rsidRDefault="00853CD4">
          <w:pPr>
            <w:pStyle w:val="TOC3"/>
            <w:tabs>
              <w:tab w:val="right" w:leader="dot" w:pos="10790"/>
            </w:tabs>
            <w:rPr>
              <w:i w:val="0"/>
              <w:iCs w:val="0"/>
              <w:noProof/>
              <w:color w:val="auto"/>
              <w:lang w:eastAsia="en-GB"/>
            </w:rPr>
          </w:pPr>
          <w:hyperlink w:anchor="_Toc472602389" w:history="1">
            <w:r w:rsidR="00CB6008" w:rsidRPr="001158BF">
              <w:rPr>
                <w:rStyle w:val="Hyperlink"/>
                <w:noProof/>
              </w:rPr>
              <w:t>Style</w:t>
            </w:r>
            <w:r w:rsidR="00CB6008">
              <w:rPr>
                <w:noProof/>
                <w:webHidden/>
              </w:rPr>
              <w:tab/>
            </w:r>
            <w:r w:rsidR="00CB6008">
              <w:rPr>
                <w:noProof/>
                <w:webHidden/>
              </w:rPr>
              <w:fldChar w:fldCharType="begin"/>
            </w:r>
            <w:r w:rsidR="00CB6008">
              <w:rPr>
                <w:noProof/>
                <w:webHidden/>
              </w:rPr>
              <w:instrText xml:space="preserve"> PAGEREF _Toc472602389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14:paraId="74A1D501" w14:textId="77777777" w:rsidR="00CB6008" w:rsidRDefault="00853CD4">
          <w:pPr>
            <w:pStyle w:val="TOC3"/>
            <w:tabs>
              <w:tab w:val="right" w:leader="dot" w:pos="10790"/>
            </w:tabs>
            <w:rPr>
              <w:i w:val="0"/>
              <w:iCs w:val="0"/>
              <w:noProof/>
              <w:color w:val="auto"/>
              <w:lang w:eastAsia="en-GB"/>
            </w:rPr>
          </w:pPr>
          <w:hyperlink w:anchor="_Toc472602390" w:history="1">
            <w:r w:rsidR="00CB6008" w:rsidRPr="001158BF">
              <w:rPr>
                <w:rStyle w:val="Hyperlink"/>
                <w:noProof/>
              </w:rPr>
              <w:t>Colour Palette</w:t>
            </w:r>
            <w:r w:rsidR="00CB6008">
              <w:rPr>
                <w:noProof/>
                <w:webHidden/>
              </w:rPr>
              <w:tab/>
            </w:r>
            <w:r w:rsidR="00CB6008">
              <w:rPr>
                <w:noProof/>
                <w:webHidden/>
              </w:rPr>
              <w:fldChar w:fldCharType="begin"/>
            </w:r>
            <w:r w:rsidR="00CB6008">
              <w:rPr>
                <w:noProof/>
                <w:webHidden/>
              </w:rPr>
              <w:instrText xml:space="preserve"> PAGEREF _Toc472602390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14:paraId="7F7588B0" w14:textId="77777777" w:rsidR="00CB6008" w:rsidRDefault="00853CD4">
          <w:pPr>
            <w:pStyle w:val="TOC3"/>
            <w:tabs>
              <w:tab w:val="right" w:leader="dot" w:pos="10790"/>
            </w:tabs>
            <w:rPr>
              <w:i w:val="0"/>
              <w:iCs w:val="0"/>
              <w:noProof/>
              <w:color w:val="auto"/>
              <w:lang w:eastAsia="en-GB"/>
            </w:rPr>
          </w:pPr>
          <w:hyperlink w:anchor="_Toc472602391" w:history="1">
            <w:r w:rsidR="00CB6008" w:rsidRPr="001158BF">
              <w:rPr>
                <w:rStyle w:val="Hyperlink"/>
                <w:noProof/>
              </w:rPr>
              <w:t>Lighting</w:t>
            </w:r>
            <w:r w:rsidR="00CB6008">
              <w:rPr>
                <w:noProof/>
                <w:webHidden/>
              </w:rPr>
              <w:tab/>
            </w:r>
            <w:r w:rsidR="00CB6008">
              <w:rPr>
                <w:noProof/>
                <w:webHidden/>
              </w:rPr>
              <w:fldChar w:fldCharType="begin"/>
            </w:r>
            <w:r w:rsidR="00CB6008">
              <w:rPr>
                <w:noProof/>
                <w:webHidden/>
              </w:rPr>
              <w:instrText xml:space="preserve"> PAGEREF _Toc472602391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14:paraId="5B09B58E" w14:textId="77777777" w:rsidR="00CB6008" w:rsidRDefault="00853CD4">
          <w:pPr>
            <w:pStyle w:val="TOC2"/>
            <w:tabs>
              <w:tab w:val="right" w:leader="dot" w:pos="10790"/>
            </w:tabs>
            <w:rPr>
              <w:noProof/>
              <w:color w:val="auto"/>
              <w:lang w:eastAsia="en-GB"/>
            </w:rPr>
          </w:pPr>
          <w:hyperlink w:anchor="_Toc472602392" w:history="1">
            <w:r w:rsidR="00CB6008" w:rsidRPr="001158BF">
              <w:rPr>
                <w:rStyle w:val="Hyperlink"/>
                <w:noProof/>
              </w:rPr>
              <w:t>Top-Down Layout and concept art</w:t>
            </w:r>
            <w:r w:rsidR="00CB6008">
              <w:rPr>
                <w:noProof/>
                <w:webHidden/>
              </w:rPr>
              <w:tab/>
            </w:r>
            <w:r w:rsidR="00CB6008">
              <w:rPr>
                <w:noProof/>
                <w:webHidden/>
              </w:rPr>
              <w:fldChar w:fldCharType="begin"/>
            </w:r>
            <w:r w:rsidR="00CB6008">
              <w:rPr>
                <w:noProof/>
                <w:webHidden/>
              </w:rPr>
              <w:instrText xml:space="preserve"> PAGEREF _Toc472602392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14:paraId="1E86FEE6" w14:textId="77777777" w:rsidR="00CB6008" w:rsidRDefault="00853CD4">
          <w:pPr>
            <w:pStyle w:val="TOC3"/>
            <w:tabs>
              <w:tab w:val="right" w:leader="dot" w:pos="10790"/>
            </w:tabs>
            <w:rPr>
              <w:i w:val="0"/>
              <w:iCs w:val="0"/>
              <w:noProof/>
              <w:color w:val="auto"/>
              <w:lang w:eastAsia="en-GB"/>
            </w:rPr>
          </w:pPr>
          <w:hyperlink w:anchor="_Toc472602393" w:history="1">
            <w:r w:rsidR="00CB6008" w:rsidRPr="001158BF">
              <w:rPr>
                <w:rStyle w:val="Hyperlink"/>
                <w:noProof/>
              </w:rPr>
              <w:t>Level Layout</w:t>
            </w:r>
            <w:r w:rsidR="00CB6008">
              <w:rPr>
                <w:noProof/>
                <w:webHidden/>
              </w:rPr>
              <w:tab/>
            </w:r>
            <w:r w:rsidR="00CB6008">
              <w:rPr>
                <w:noProof/>
                <w:webHidden/>
              </w:rPr>
              <w:fldChar w:fldCharType="begin"/>
            </w:r>
            <w:r w:rsidR="00CB6008">
              <w:rPr>
                <w:noProof/>
                <w:webHidden/>
              </w:rPr>
              <w:instrText xml:space="preserve"> PAGEREF _Toc472602393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14:paraId="3BED9020" w14:textId="77777777" w:rsidR="00CB6008" w:rsidRDefault="00853CD4" w:rsidP="00CB6008">
          <w:pPr>
            <w:pStyle w:val="TOC3"/>
            <w:tabs>
              <w:tab w:val="right" w:leader="dot" w:pos="10790"/>
            </w:tabs>
            <w:rPr>
              <w:i w:val="0"/>
              <w:iCs w:val="0"/>
              <w:noProof/>
              <w:color w:val="auto"/>
              <w:lang w:eastAsia="en-GB"/>
            </w:rPr>
          </w:pPr>
          <w:hyperlink w:anchor="_Toc472602394" w:history="1">
            <w:r w:rsidR="00CB6008" w:rsidRPr="001158BF">
              <w:rPr>
                <w:rStyle w:val="Hyperlink"/>
                <w:noProof/>
              </w:rPr>
              <w:t>Concept Art</w:t>
            </w:r>
            <w:r w:rsidR="00CB6008">
              <w:rPr>
                <w:noProof/>
                <w:webHidden/>
              </w:rPr>
              <w:tab/>
            </w:r>
            <w:r w:rsidR="00CB6008">
              <w:rPr>
                <w:noProof/>
                <w:webHidden/>
              </w:rPr>
              <w:fldChar w:fldCharType="begin"/>
            </w:r>
            <w:r w:rsidR="00CB6008">
              <w:rPr>
                <w:noProof/>
                <w:webHidden/>
              </w:rPr>
              <w:instrText xml:space="preserve"> PAGEREF _Toc472602394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14:paraId="23BEFBE9" w14:textId="77777777" w:rsidR="00CB6008" w:rsidRDefault="00853CD4">
          <w:pPr>
            <w:pStyle w:val="TOC3"/>
            <w:tabs>
              <w:tab w:val="right" w:leader="dot" w:pos="10790"/>
            </w:tabs>
            <w:rPr>
              <w:i w:val="0"/>
              <w:iCs w:val="0"/>
              <w:noProof/>
              <w:color w:val="auto"/>
              <w:lang w:eastAsia="en-GB"/>
            </w:rPr>
          </w:pPr>
          <w:hyperlink w:anchor="_Toc472602396" w:history="1">
            <w:r w:rsidR="00CB6008" w:rsidRPr="001158BF">
              <w:rPr>
                <w:rStyle w:val="Hyperlink"/>
                <w:noProof/>
              </w:rPr>
              <w:t>Engine</w:t>
            </w:r>
            <w:r w:rsidR="00CB6008">
              <w:rPr>
                <w:noProof/>
                <w:webHidden/>
              </w:rPr>
              <w:tab/>
            </w:r>
            <w:r w:rsidR="00CB6008">
              <w:rPr>
                <w:noProof/>
                <w:webHidden/>
              </w:rPr>
              <w:fldChar w:fldCharType="begin"/>
            </w:r>
            <w:r w:rsidR="00CB6008">
              <w:rPr>
                <w:noProof/>
                <w:webHidden/>
              </w:rPr>
              <w:instrText xml:space="preserve"> PAGEREF _Toc472602396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14:paraId="70D2DCC7" w14:textId="77777777" w:rsidR="00CB6008" w:rsidRDefault="00853CD4">
          <w:pPr>
            <w:pStyle w:val="TOC3"/>
            <w:tabs>
              <w:tab w:val="right" w:leader="dot" w:pos="10790"/>
            </w:tabs>
            <w:rPr>
              <w:i w:val="0"/>
              <w:iCs w:val="0"/>
              <w:noProof/>
              <w:color w:val="auto"/>
              <w:lang w:eastAsia="en-GB"/>
            </w:rPr>
          </w:pPr>
          <w:hyperlink w:anchor="_Toc472602397" w:history="1">
            <w:r w:rsidR="00CB6008" w:rsidRPr="001158BF">
              <w:rPr>
                <w:rStyle w:val="Hyperlink"/>
                <w:noProof/>
              </w:rPr>
              <w:t>Engine Store</w:t>
            </w:r>
            <w:r w:rsidR="00CB6008">
              <w:rPr>
                <w:noProof/>
                <w:webHidden/>
              </w:rPr>
              <w:tab/>
            </w:r>
            <w:r w:rsidR="00CB6008">
              <w:rPr>
                <w:noProof/>
                <w:webHidden/>
              </w:rPr>
              <w:fldChar w:fldCharType="begin"/>
            </w:r>
            <w:r w:rsidR="00CB6008">
              <w:rPr>
                <w:noProof/>
                <w:webHidden/>
              </w:rPr>
              <w:instrText xml:space="preserve"> PAGEREF _Toc472602397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14:paraId="646CB4E7" w14:textId="77777777" w:rsidR="00CB6008" w:rsidRDefault="00853CD4">
          <w:pPr>
            <w:pStyle w:val="TOC1"/>
            <w:tabs>
              <w:tab w:val="right" w:leader="dot" w:pos="10790"/>
            </w:tabs>
            <w:rPr>
              <w:noProof/>
              <w:color w:val="auto"/>
              <w:lang w:eastAsia="en-GB"/>
            </w:rPr>
          </w:pPr>
          <w:hyperlink w:anchor="_Toc472602398" w:history="1">
            <w:r w:rsidR="00CB6008" w:rsidRPr="001158BF">
              <w:rPr>
                <w:rStyle w:val="Hyperlink"/>
                <w:noProof/>
              </w:rPr>
              <w:t>Project Planning and Control</w:t>
            </w:r>
            <w:r w:rsidR="00CB6008">
              <w:rPr>
                <w:noProof/>
                <w:webHidden/>
              </w:rPr>
              <w:tab/>
            </w:r>
            <w:r w:rsidR="00CB6008">
              <w:rPr>
                <w:noProof/>
                <w:webHidden/>
              </w:rPr>
              <w:fldChar w:fldCharType="begin"/>
            </w:r>
            <w:r w:rsidR="00CB6008">
              <w:rPr>
                <w:noProof/>
                <w:webHidden/>
              </w:rPr>
              <w:instrText xml:space="preserve"> PAGEREF _Toc472602398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14:paraId="3964F070" w14:textId="77777777" w:rsidR="00CB6008" w:rsidRDefault="00853CD4">
          <w:pPr>
            <w:pStyle w:val="TOC2"/>
            <w:tabs>
              <w:tab w:val="right" w:leader="dot" w:pos="10790"/>
            </w:tabs>
            <w:rPr>
              <w:noProof/>
              <w:color w:val="auto"/>
              <w:lang w:eastAsia="en-GB"/>
            </w:rPr>
          </w:pPr>
          <w:hyperlink w:anchor="_Toc472602399" w:history="1">
            <w:r w:rsidR="00CB6008" w:rsidRPr="001158BF">
              <w:rPr>
                <w:rStyle w:val="Hyperlink"/>
                <w:noProof/>
              </w:rPr>
              <w:t>Allocation of tasks</w:t>
            </w:r>
            <w:r w:rsidR="00CB6008">
              <w:rPr>
                <w:noProof/>
                <w:webHidden/>
              </w:rPr>
              <w:tab/>
            </w:r>
            <w:r w:rsidR="00CB6008">
              <w:rPr>
                <w:noProof/>
                <w:webHidden/>
              </w:rPr>
              <w:fldChar w:fldCharType="begin"/>
            </w:r>
            <w:r w:rsidR="00CB6008">
              <w:rPr>
                <w:noProof/>
                <w:webHidden/>
              </w:rPr>
              <w:instrText xml:space="preserve"> PAGEREF _Toc472602399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14:paraId="7068CF74" w14:textId="77777777" w:rsidR="00CB6008" w:rsidRDefault="00853CD4">
          <w:pPr>
            <w:pStyle w:val="TOC2"/>
            <w:tabs>
              <w:tab w:val="right" w:leader="dot" w:pos="10790"/>
            </w:tabs>
            <w:rPr>
              <w:noProof/>
              <w:color w:val="auto"/>
              <w:lang w:eastAsia="en-GB"/>
            </w:rPr>
          </w:pPr>
          <w:hyperlink w:anchor="_Toc472602400" w:history="1">
            <w:r w:rsidR="00CB6008" w:rsidRPr="001158BF">
              <w:rPr>
                <w:rStyle w:val="Hyperlink"/>
                <w:noProof/>
              </w:rPr>
              <w:t>Project plan</w:t>
            </w:r>
            <w:r w:rsidR="00CB6008">
              <w:rPr>
                <w:noProof/>
                <w:webHidden/>
              </w:rPr>
              <w:tab/>
            </w:r>
            <w:r w:rsidR="00CB6008">
              <w:rPr>
                <w:noProof/>
                <w:webHidden/>
              </w:rPr>
              <w:fldChar w:fldCharType="begin"/>
            </w:r>
            <w:r w:rsidR="00CB6008">
              <w:rPr>
                <w:noProof/>
                <w:webHidden/>
              </w:rPr>
              <w:instrText xml:space="preserve"> PAGEREF _Toc472602400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14:paraId="7FEB7C03" w14:textId="77777777" w:rsidR="00CB6008" w:rsidRDefault="00853CD4">
          <w:pPr>
            <w:pStyle w:val="TOC2"/>
            <w:tabs>
              <w:tab w:val="right" w:leader="dot" w:pos="10790"/>
            </w:tabs>
            <w:rPr>
              <w:noProof/>
              <w:color w:val="auto"/>
              <w:lang w:eastAsia="en-GB"/>
            </w:rPr>
          </w:pPr>
          <w:hyperlink w:anchor="_Toc472602401" w:history="1">
            <w:r w:rsidR="00CB6008" w:rsidRPr="001158BF">
              <w:rPr>
                <w:rStyle w:val="Hyperlink"/>
                <w:noProof/>
              </w:rPr>
              <w:t>Duration, Start and End dates</w:t>
            </w:r>
            <w:r w:rsidR="00CB6008">
              <w:rPr>
                <w:noProof/>
                <w:webHidden/>
              </w:rPr>
              <w:tab/>
            </w:r>
            <w:r w:rsidR="00CB6008">
              <w:rPr>
                <w:noProof/>
                <w:webHidden/>
              </w:rPr>
              <w:fldChar w:fldCharType="begin"/>
            </w:r>
            <w:r w:rsidR="00CB6008">
              <w:rPr>
                <w:noProof/>
                <w:webHidden/>
              </w:rPr>
              <w:instrText xml:space="preserve"> PAGEREF _Toc472602401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14:paraId="08018E6E" w14:textId="77777777" w:rsidR="00CB6008" w:rsidRDefault="00853CD4">
          <w:pPr>
            <w:pStyle w:val="TOC2"/>
            <w:tabs>
              <w:tab w:val="right" w:leader="dot" w:pos="10790"/>
            </w:tabs>
            <w:rPr>
              <w:noProof/>
              <w:color w:val="auto"/>
              <w:lang w:eastAsia="en-GB"/>
            </w:rPr>
          </w:pPr>
          <w:hyperlink w:anchor="_Toc472602402" w:history="1">
            <w:r w:rsidR="00CB6008" w:rsidRPr="001158BF">
              <w:rPr>
                <w:rStyle w:val="Hyperlink"/>
                <w:noProof/>
              </w:rPr>
              <w:t>Tasks and sub-tasks</w:t>
            </w:r>
            <w:r w:rsidR="00CB6008">
              <w:rPr>
                <w:noProof/>
                <w:webHidden/>
              </w:rPr>
              <w:tab/>
            </w:r>
            <w:r w:rsidR="00CB6008">
              <w:rPr>
                <w:noProof/>
                <w:webHidden/>
              </w:rPr>
              <w:fldChar w:fldCharType="begin"/>
            </w:r>
            <w:r w:rsidR="00CB6008">
              <w:rPr>
                <w:noProof/>
                <w:webHidden/>
              </w:rPr>
              <w:instrText xml:space="preserve"> PAGEREF _Toc472602402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14:paraId="3EC1D7DF" w14:textId="77777777" w:rsidR="00CB6008" w:rsidRDefault="00853CD4">
          <w:pPr>
            <w:pStyle w:val="TOC2"/>
            <w:tabs>
              <w:tab w:val="right" w:leader="dot" w:pos="10790"/>
            </w:tabs>
            <w:rPr>
              <w:noProof/>
              <w:color w:val="auto"/>
              <w:lang w:eastAsia="en-GB"/>
            </w:rPr>
          </w:pPr>
          <w:hyperlink w:anchor="_Toc472602403" w:history="1">
            <w:r w:rsidR="00CB6008" w:rsidRPr="001158BF">
              <w:rPr>
                <w:rStyle w:val="Hyperlink"/>
                <w:noProof/>
              </w:rPr>
              <w:t>Gantt chart</w:t>
            </w:r>
            <w:r w:rsidR="00CB6008">
              <w:rPr>
                <w:noProof/>
                <w:webHidden/>
              </w:rPr>
              <w:tab/>
            </w:r>
            <w:r w:rsidR="00CB6008">
              <w:rPr>
                <w:noProof/>
                <w:webHidden/>
              </w:rPr>
              <w:fldChar w:fldCharType="begin"/>
            </w:r>
            <w:r w:rsidR="00CB6008">
              <w:rPr>
                <w:noProof/>
                <w:webHidden/>
              </w:rPr>
              <w:instrText xml:space="preserve"> PAGEREF _Toc472602403 \h </w:instrText>
            </w:r>
            <w:r w:rsidR="00CB6008">
              <w:rPr>
                <w:noProof/>
                <w:webHidden/>
              </w:rPr>
            </w:r>
            <w:r w:rsidR="00CB6008">
              <w:rPr>
                <w:noProof/>
                <w:webHidden/>
              </w:rPr>
              <w:fldChar w:fldCharType="separate"/>
            </w:r>
            <w:r w:rsidR="00125054">
              <w:rPr>
                <w:noProof/>
                <w:webHidden/>
              </w:rPr>
              <w:t>15</w:t>
            </w:r>
            <w:r w:rsidR="00CB6008">
              <w:rPr>
                <w:noProof/>
                <w:webHidden/>
              </w:rPr>
              <w:fldChar w:fldCharType="end"/>
            </w:r>
          </w:hyperlink>
        </w:p>
        <w:p w14:paraId="2D834B8C" w14:textId="77777777" w:rsidR="00CB6008" w:rsidRDefault="00853CD4">
          <w:pPr>
            <w:pStyle w:val="TOC2"/>
            <w:tabs>
              <w:tab w:val="right" w:leader="dot" w:pos="10790"/>
            </w:tabs>
            <w:rPr>
              <w:noProof/>
              <w:color w:val="auto"/>
              <w:lang w:eastAsia="en-GB"/>
            </w:rPr>
          </w:pPr>
          <w:hyperlink w:anchor="_Toc472602404" w:history="1">
            <w:r w:rsidR="00CB6008" w:rsidRPr="001158BF">
              <w:rPr>
                <w:rStyle w:val="Hyperlink"/>
                <w:noProof/>
              </w:rPr>
              <w:t>Process description</w:t>
            </w:r>
            <w:r w:rsidR="00CB6008">
              <w:rPr>
                <w:noProof/>
                <w:webHidden/>
              </w:rPr>
              <w:tab/>
            </w:r>
            <w:r w:rsidR="00CB6008">
              <w:rPr>
                <w:noProof/>
                <w:webHidden/>
              </w:rPr>
              <w:fldChar w:fldCharType="begin"/>
            </w:r>
            <w:r w:rsidR="00CB6008">
              <w:rPr>
                <w:noProof/>
                <w:webHidden/>
              </w:rPr>
              <w:instrText xml:space="preserve"> PAGEREF _Toc472602404 \h </w:instrText>
            </w:r>
            <w:r w:rsidR="00CB6008">
              <w:rPr>
                <w:noProof/>
                <w:webHidden/>
              </w:rPr>
            </w:r>
            <w:r w:rsidR="00CB6008">
              <w:rPr>
                <w:noProof/>
                <w:webHidden/>
              </w:rPr>
              <w:fldChar w:fldCharType="separate"/>
            </w:r>
            <w:r w:rsidR="00125054">
              <w:rPr>
                <w:noProof/>
                <w:webHidden/>
              </w:rPr>
              <w:t>16</w:t>
            </w:r>
            <w:r w:rsidR="00CB6008">
              <w:rPr>
                <w:noProof/>
                <w:webHidden/>
              </w:rPr>
              <w:fldChar w:fldCharType="end"/>
            </w:r>
          </w:hyperlink>
        </w:p>
        <w:p w14:paraId="20F602EB" w14:textId="77777777" w:rsidR="00CB6008" w:rsidRDefault="00853CD4">
          <w:pPr>
            <w:pStyle w:val="TOC1"/>
            <w:tabs>
              <w:tab w:val="right" w:leader="dot" w:pos="10790"/>
            </w:tabs>
            <w:rPr>
              <w:noProof/>
              <w:color w:val="auto"/>
              <w:lang w:eastAsia="en-GB"/>
            </w:rPr>
          </w:pPr>
          <w:hyperlink w:anchor="_Toc472602405" w:history="1">
            <w:r w:rsidR="00CB6008" w:rsidRPr="001158BF">
              <w:rPr>
                <w:rStyle w:val="Hyperlink"/>
                <w:noProof/>
              </w:rPr>
              <w:t>Playtesting</w:t>
            </w:r>
            <w:r w:rsidR="00CB6008">
              <w:rPr>
                <w:noProof/>
                <w:webHidden/>
              </w:rPr>
              <w:tab/>
            </w:r>
            <w:r w:rsidR="00CB6008">
              <w:rPr>
                <w:noProof/>
                <w:webHidden/>
              </w:rPr>
              <w:fldChar w:fldCharType="begin"/>
            </w:r>
            <w:r w:rsidR="00CB6008">
              <w:rPr>
                <w:noProof/>
                <w:webHidden/>
              </w:rPr>
              <w:instrText xml:space="preserve"> PAGEREF _Toc472602405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14:paraId="18DAA8AC" w14:textId="77777777" w:rsidR="00CB6008" w:rsidRDefault="00853CD4">
          <w:pPr>
            <w:pStyle w:val="TOC2"/>
            <w:tabs>
              <w:tab w:val="right" w:leader="dot" w:pos="10790"/>
            </w:tabs>
            <w:rPr>
              <w:noProof/>
              <w:color w:val="auto"/>
              <w:lang w:eastAsia="en-GB"/>
            </w:rPr>
          </w:pPr>
          <w:hyperlink w:anchor="_Toc472602406" w:history="1">
            <w:r w:rsidR="00CB6008" w:rsidRPr="001158BF">
              <w:rPr>
                <w:rStyle w:val="Hyperlink"/>
                <w:noProof/>
              </w:rPr>
              <w:t>Method</w:t>
            </w:r>
            <w:r w:rsidR="00CB6008">
              <w:rPr>
                <w:noProof/>
                <w:webHidden/>
              </w:rPr>
              <w:tab/>
            </w:r>
            <w:r w:rsidR="00CB6008">
              <w:rPr>
                <w:noProof/>
                <w:webHidden/>
              </w:rPr>
              <w:fldChar w:fldCharType="begin"/>
            </w:r>
            <w:r w:rsidR="00CB6008">
              <w:rPr>
                <w:noProof/>
                <w:webHidden/>
              </w:rPr>
              <w:instrText xml:space="preserve"> PAGEREF _Toc472602406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14:paraId="178583E9" w14:textId="77777777" w:rsidR="00CB6008" w:rsidRDefault="00853CD4">
          <w:pPr>
            <w:pStyle w:val="TOC2"/>
            <w:tabs>
              <w:tab w:val="right" w:leader="dot" w:pos="10790"/>
            </w:tabs>
            <w:rPr>
              <w:noProof/>
              <w:color w:val="auto"/>
              <w:lang w:eastAsia="en-GB"/>
            </w:rPr>
          </w:pPr>
          <w:hyperlink w:anchor="_Toc472602407" w:history="1">
            <w:r w:rsidR="00CB6008" w:rsidRPr="001158BF">
              <w:rPr>
                <w:rStyle w:val="Hyperlink"/>
                <w:noProof/>
              </w:rPr>
              <w:t>Outcomes</w:t>
            </w:r>
            <w:r w:rsidR="00CB6008">
              <w:rPr>
                <w:noProof/>
                <w:webHidden/>
              </w:rPr>
              <w:tab/>
            </w:r>
            <w:r w:rsidR="00CB6008">
              <w:rPr>
                <w:noProof/>
                <w:webHidden/>
              </w:rPr>
              <w:fldChar w:fldCharType="begin"/>
            </w:r>
            <w:r w:rsidR="00CB6008">
              <w:rPr>
                <w:noProof/>
                <w:webHidden/>
              </w:rPr>
              <w:instrText xml:space="preserve"> PAGEREF _Toc472602407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14:paraId="782248AC" w14:textId="77777777" w:rsidR="00CB6008" w:rsidRDefault="00853CD4">
          <w:pPr>
            <w:pStyle w:val="TOC2"/>
            <w:tabs>
              <w:tab w:val="right" w:leader="dot" w:pos="10790"/>
            </w:tabs>
            <w:rPr>
              <w:noProof/>
              <w:color w:val="auto"/>
              <w:lang w:eastAsia="en-GB"/>
            </w:rPr>
          </w:pPr>
          <w:hyperlink w:anchor="_Toc472602408" w:history="1">
            <w:r w:rsidR="00CB6008" w:rsidRPr="001158BF">
              <w:rPr>
                <w:rStyle w:val="Hyperlink"/>
                <w:noProof/>
              </w:rPr>
              <w:t>Expected Results</w:t>
            </w:r>
            <w:r w:rsidR="00CB6008">
              <w:rPr>
                <w:noProof/>
                <w:webHidden/>
              </w:rPr>
              <w:tab/>
            </w:r>
            <w:r w:rsidR="00CB6008">
              <w:rPr>
                <w:noProof/>
                <w:webHidden/>
              </w:rPr>
              <w:fldChar w:fldCharType="begin"/>
            </w:r>
            <w:r w:rsidR="00CB6008">
              <w:rPr>
                <w:noProof/>
                <w:webHidden/>
              </w:rPr>
              <w:instrText xml:space="preserve"> PAGEREF _Toc472602408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14:paraId="564AF62E" w14:textId="77777777" w:rsidR="00CB6008" w:rsidRDefault="00853CD4">
          <w:pPr>
            <w:pStyle w:val="TOC2"/>
            <w:tabs>
              <w:tab w:val="right" w:leader="dot" w:pos="10790"/>
            </w:tabs>
            <w:rPr>
              <w:noProof/>
              <w:color w:val="auto"/>
              <w:lang w:eastAsia="en-GB"/>
            </w:rPr>
          </w:pPr>
          <w:hyperlink w:anchor="_Toc472602409" w:history="1">
            <w:r w:rsidR="00CB6008" w:rsidRPr="001158BF">
              <w:rPr>
                <w:rStyle w:val="Hyperlink"/>
                <w:noProof/>
              </w:rPr>
              <w:t>Final Thoughts</w:t>
            </w:r>
            <w:r w:rsidR="00CB6008">
              <w:rPr>
                <w:noProof/>
                <w:webHidden/>
              </w:rPr>
              <w:tab/>
            </w:r>
            <w:r w:rsidR="00CB6008">
              <w:rPr>
                <w:noProof/>
                <w:webHidden/>
              </w:rPr>
              <w:fldChar w:fldCharType="begin"/>
            </w:r>
            <w:r w:rsidR="00CB6008">
              <w:rPr>
                <w:noProof/>
                <w:webHidden/>
              </w:rPr>
              <w:instrText xml:space="preserve"> PAGEREF _Toc472602409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14:paraId="14D31AC1" w14:textId="77777777" w:rsidR="00CB6008" w:rsidRDefault="00853CD4">
          <w:pPr>
            <w:pStyle w:val="TOC1"/>
            <w:tabs>
              <w:tab w:val="right" w:leader="dot" w:pos="10790"/>
            </w:tabs>
            <w:rPr>
              <w:noProof/>
              <w:color w:val="auto"/>
              <w:lang w:eastAsia="en-GB"/>
            </w:rPr>
          </w:pPr>
          <w:hyperlink w:anchor="_Toc472602410" w:history="1">
            <w:r w:rsidR="00CB6008" w:rsidRPr="001158BF">
              <w:rPr>
                <w:rStyle w:val="Hyperlink"/>
                <w:noProof/>
              </w:rPr>
              <w:t>Appendix 1 - Survey Template</w:t>
            </w:r>
            <w:r w:rsidR="00CB6008">
              <w:rPr>
                <w:noProof/>
                <w:webHidden/>
              </w:rPr>
              <w:tab/>
            </w:r>
            <w:r w:rsidR="00CB6008">
              <w:rPr>
                <w:noProof/>
                <w:webHidden/>
              </w:rPr>
              <w:fldChar w:fldCharType="begin"/>
            </w:r>
            <w:r w:rsidR="00CB6008">
              <w:rPr>
                <w:noProof/>
                <w:webHidden/>
              </w:rPr>
              <w:instrText xml:space="preserve"> PAGEREF _Toc472602410 \h </w:instrText>
            </w:r>
            <w:r w:rsidR="00CB6008">
              <w:rPr>
                <w:noProof/>
                <w:webHidden/>
              </w:rPr>
            </w:r>
            <w:r w:rsidR="00CB6008">
              <w:rPr>
                <w:noProof/>
                <w:webHidden/>
              </w:rPr>
              <w:fldChar w:fldCharType="separate"/>
            </w:r>
            <w:r w:rsidR="00125054">
              <w:rPr>
                <w:noProof/>
                <w:webHidden/>
              </w:rPr>
              <w:t>18</w:t>
            </w:r>
            <w:r w:rsidR="00CB6008">
              <w:rPr>
                <w:noProof/>
                <w:webHidden/>
              </w:rPr>
              <w:fldChar w:fldCharType="end"/>
            </w:r>
          </w:hyperlink>
        </w:p>
        <w:p w14:paraId="01B62201" w14:textId="77777777" w:rsidR="00CB6008" w:rsidRDefault="00853CD4">
          <w:pPr>
            <w:pStyle w:val="TOC1"/>
            <w:tabs>
              <w:tab w:val="right" w:leader="dot" w:pos="10790"/>
            </w:tabs>
            <w:rPr>
              <w:noProof/>
              <w:color w:val="auto"/>
              <w:lang w:eastAsia="en-GB"/>
            </w:rPr>
          </w:pPr>
          <w:hyperlink w:anchor="_Toc472602423" w:history="1">
            <w:r w:rsidR="00CB6008" w:rsidRPr="001158BF">
              <w:rPr>
                <w:rStyle w:val="Hyperlink"/>
                <w:noProof/>
              </w:rPr>
              <w:t>Appendix 2 – General Screenshots</w:t>
            </w:r>
            <w:r w:rsidR="00CB6008">
              <w:rPr>
                <w:noProof/>
                <w:webHidden/>
              </w:rPr>
              <w:tab/>
            </w:r>
            <w:r w:rsidR="00CB6008">
              <w:rPr>
                <w:noProof/>
                <w:webHidden/>
              </w:rPr>
              <w:fldChar w:fldCharType="begin"/>
            </w:r>
            <w:r w:rsidR="00CB6008">
              <w:rPr>
                <w:noProof/>
                <w:webHidden/>
              </w:rPr>
              <w:instrText xml:space="preserve"> PAGEREF _Toc472602423 \h </w:instrText>
            </w:r>
            <w:r w:rsidR="00CB6008">
              <w:rPr>
                <w:noProof/>
                <w:webHidden/>
              </w:rPr>
            </w:r>
            <w:r w:rsidR="00CB6008">
              <w:rPr>
                <w:noProof/>
                <w:webHidden/>
              </w:rPr>
              <w:fldChar w:fldCharType="separate"/>
            </w:r>
            <w:r w:rsidR="00125054">
              <w:rPr>
                <w:noProof/>
                <w:webHidden/>
              </w:rPr>
              <w:t>19</w:t>
            </w:r>
            <w:r w:rsidR="00CB6008">
              <w:rPr>
                <w:noProof/>
                <w:webHidden/>
              </w:rPr>
              <w:fldChar w:fldCharType="end"/>
            </w:r>
          </w:hyperlink>
        </w:p>
        <w:p w14:paraId="43432334" w14:textId="77777777" w:rsidR="00CB6008" w:rsidRDefault="00853CD4">
          <w:pPr>
            <w:pStyle w:val="TOC1"/>
            <w:tabs>
              <w:tab w:val="right" w:leader="dot" w:pos="10790"/>
            </w:tabs>
            <w:rPr>
              <w:noProof/>
              <w:color w:val="auto"/>
              <w:lang w:eastAsia="en-GB"/>
            </w:rPr>
          </w:pPr>
          <w:hyperlink w:anchor="_Toc472602424" w:history="1">
            <w:r w:rsidR="00CB6008" w:rsidRPr="001158BF">
              <w:rPr>
                <w:rStyle w:val="Hyperlink"/>
                <w:noProof/>
              </w:rPr>
              <w:t>Appendix 3 – Assets Preview</w:t>
            </w:r>
            <w:r w:rsidR="00CB6008">
              <w:rPr>
                <w:noProof/>
                <w:webHidden/>
              </w:rPr>
              <w:tab/>
            </w:r>
            <w:r w:rsidR="00CB6008">
              <w:rPr>
                <w:noProof/>
                <w:webHidden/>
              </w:rPr>
              <w:fldChar w:fldCharType="begin"/>
            </w:r>
            <w:r w:rsidR="00CB6008">
              <w:rPr>
                <w:noProof/>
                <w:webHidden/>
              </w:rPr>
              <w:instrText xml:space="preserve"> PAGEREF _Toc472602424 \h </w:instrText>
            </w:r>
            <w:r w:rsidR="00CB6008">
              <w:rPr>
                <w:noProof/>
                <w:webHidden/>
              </w:rPr>
            </w:r>
            <w:r w:rsidR="00CB6008">
              <w:rPr>
                <w:noProof/>
                <w:webHidden/>
              </w:rPr>
              <w:fldChar w:fldCharType="separate"/>
            </w:r>
            <w:r w:rsidR="00125054">
              <w:rPr>
                <w:noProof/>
                <w:webHidden/>
              </w:rPr>
              <w:t>21</w:t>
            </w:r>
            <w:r w:rsidR="00CB6008">
              <w:rPr>
                <w:noProof/>
                <w:webHidden/>
              </w:rPr>
              <w:fldChar w:fldCharType="end"/>
            </w:r>
          </w:hyperlink>
        </w:p>
        <w:p w14:paraId="01AA6D7E" w14:textId="77777777"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14:paraId="02373EF6" w14:textId="77777777" w:rsidR="00CC4B7C" w:rsidRDefault="00CC4B7C" w:rsidP="003422FF">
      <w:pPr>
        <w:pStyle w:val="ContactInfo"/>
      </w:pPr>
    </w:p>
    <w:p w14:paraId="1C772216" w14:textId="77777777" w:rsidR="00CC4B7C" w:rsidRDefault="00CC4B7C" w:rsidP="003422FF">
      <w:pPr>
        <w:pStyle w:val="ContactInfo"/>
      </w:pPr>
    </w:p>
    <w:p w14:paraId="216371BE" w14:textId="77777777" w:rsidR="00CC4B7C" w:rsidRDefault="00CC4B7C" w:rsidP="003422FF">
      <w:pPr>
        <w:pStyle w:val="ContactInfo"/>
      </w:pPr>
    </w:p>
    <w:p w14:paraId="7F0F4A5B" w14:textId="77777777" w:rsidR="00CC4B7C" w:rsidRDefault="00CC4B7C" w:rsidP="003422FF">
      <w:pPr>
        <w:pStyle w:val="ContactInfo"/>
      </w:pPr>
    </w:p>
    <w:p w14:paraId="08A47814" w14:textId="77777777" w:rsidR="00CC4B7C" w:rsidRDefault="00CC4B7C" w:rsidP="003422FF">
      <w:pPr>
        <w:pStyle w:val="ContactInfo"/>
      </w:pPr>
    </w:p>
    <w:p w14:paraId="289F43DA" w14:textId="77777777" w:rsidR="00CC4B7C" w:rsidRDefault="00CC4B7C" w:rsidP="003422FF">
      <w:pPr>
        <w:pStyle w:val="ContactInfo"/>
      </w:pPr>
    </w:p>
    <w:p w14:paraId="00FAB899" w14:textId="77777777" w:rsidR="00CC4B7C" w:rsidRDefault="00CC4B7C" w:rsidP="003422FF">
      <w:pPr>
        <w:pStyle w:val="ContactInfo"/>
      </w:pPr>
    </w:p>
    <w:p w14:paraId="2D88741D" w14:textId="77777777" w:rsidR="00CC4B7C" w:rsidRDefault="00CC4B7C" w:rsidP="003422FF">
      <w:pPr>
        <w:pStyle w:val="ContactInfo"/>
      </w:pPr>
    </w:p>
    <w:p w14:paraId="66DB4EA8" w14:textId="77777777" w:rsidR="00617E5D" w:rsidRDefault="00617E5D" w:rsidP="003422FF">
      <w:pPr>
        <w:pStyle w:val="ContactInfo"/>
      </w:pPr>
    </w:p>
    <w:p w14:paraId="06656B5F" w14:textId="77777777" w:rsidR="00617E5D" w:rsidRDefault="00617E5D" w:rsidP="003422FF">
      <w:pPr>
        <w:pStyle w:val="ContactInfo"/>
      </w:pPr>
    </w:p>
    <w:p w14:paraId="7BD4DFB1" w14:textId="77777777" w:rsidR="00617E5D" w:rsidRDefault="00617E5D" w:rsidP="003422FF">
      <w:pPr>
        <w:pStyle w:val="ContactInfo"/>
      </w:pPr>
    </w:p>
    <w:p w14:paraId="309694BE" w14:textId="77777777" w:rsidR="00617E5D" w:rsidRDefault="00617E5D" w:rsidP="003422FF">
      <w:pPr>
        <w:pStyle w:val="ContactInfo"/>
      </w:pPr>
    </w:p>
    <w:p w14:paraId="1BD51837" w14:textId="77777777" w:rsidR="00617E5D" w:rsidRDefault="00617E5D" w:rsidP="003422FF">
      <w:pPr>
        <w:pStyle w:val="ContactInfo"/>
      </w:pPr>
    </w:p>
    <w:p w14:paraId="590EABA1" w14:textId="77777777" w:rsidR="00617E5D" w:rsidRDefault="00617E5D" w:rsidP="003422FF">
      <w:pPr>
        <w:pStyle w:val="ContactInfo"/>
      </w:pPr>
    </w:p>
    <w:p w14:paraId="22DB1B6D" w14:textId="77777777" w:rsidR="0051086F" w:rsidRDefault="0051086F" w:rsidP="003422FF">
      <w:pPr>
        <w:pStyle w:val="ContactInfo"/>
      </w:pPr>
    </w:p>
    <w:p w14:paraId="4AB7F991" w14:textId="77777777" w:rsidR="0051086F" w:rsidRDefault="0051086F" w:rsidP="003422FF">
      <w:pPr>
        <w:pStyle w:val="ContactInfo"/>
      </w:pPr>
    </w:p>
    <w:p w14:paraId="0EEE08C5" w14:textId="77777777" w:rsidR="0051086F" w:rsidRDefault="0051086F" w:rsidP="003422FF">
      <w:pPr>
        <w:pStyle w:val="ContactInfo"/>
      </w:pPr>
    </w:p>
    <w:p w14:paraId="5CD31FEB" w14:textId="77777777" w:rsidR="0051086F" w:rsidRDefault="0051086F" w:rsidP="003422FF">
      <w:pPr>
        <w:pStyle w:val="ContactInfo"/>
      </w:pPr>
    </w:p>
    <w:p w14:paraId="2A7C569C" w14:textId="77777777" w:rsidR="0051086F" w:rsidRDefault="0051086F" w:rsidP="003422FF">
      <w:pPr>
        <w:pStyle w:val="ContactInfo"/>
      </w:pPr>
    </w:p>
    <w:p w14:paraId="7F136926" w14:textId="77777777" w:rsidR="00617E5D" w:rsidRDefault="00617E5D" w:rsidP="003422FF">
      <w:pPr>
        <w:pStyle w:val="ContactInfo"/>
      </w:pPr>
    </w:p>
    <w:p w14:paraId="26B5C5C6" w14:textId="77777777" w:rsidR="00640C68" w:rsidRDefault="00640C68" w:rsidP="00640C68">
      <w:pPr>
        <w:pStyle w:val="Heading1"/>
      </w:pPr>
      <w:bookmarkStart w:id="5" w:name="_Toc472602361"/>
      <w:bookmarkEnd w:id="0"/>
      <w:bookmarkEnd w:id="1"/>
      <w:bookmarkEnd w:id="2"/>
      <w:bookmarkEnd w:id="3"/>
      <w:bookmarkEnd w:id="4"/>
      <w:r>
        <w:lastRenderedPageBreak/>
        <w:t>Design</w:t>
      </w:r>
      <w:bookmarkEnd w:id="5"/>
    </w:p>
    <w:p w14:paraId="26711738" w14:textId="4E59D91D" w:rsidR="00640C68" w:rsidRDefault="0070054B" w:rsidP="009B791F">
      <w:r>
        <w:t xml:space="preserve">The level that will be designed </w:t>
      </w:r>
      <w:r w:rsidR="009B791F">
        <w:t xml:space="preserve">will be </w:t>
      </w:r>
      <w:r>
        <w:t xml:space="preserve">from the game Scholar, </w:t>
      </w:r>
      <w:r w:rsidR="009B791F">
        <w:t xml:space="preserve">a first person magic quest game that takes places in a </w:t>
      </w:r>
      <w:commentRangeStart w:id="6"/>
      <w:del w:id="7" w:author="William Taylor" w:date="2017-01-24T10:27:00Z">
        <w:r w:rsidR="009B791F" w:rsidDel="0078007C">
          <w:delText>unique environment</w:delText>
        </w:r>
        <w:commentRangeEnd w:id="6"/>
        <w:r w:rsidR="00A55841" w:rsidDel="0078007C">
          <w:rPr>
            <w:rStyle w:val="CommentReference"/>
          </w:rPr>
          <w:commentReference w:id="6"/>
        </w:r>
      </w:del>
      <w:ins w:id="8" w:author="William Taylor" w:date="2017-01-24T10:28:00Z">
        <w:r w:rsidR="00A444B6">
          <w:t>unique environment</w:t>
        </w:r>
      </w:ins>
      <w:del w:id="9" w:author="William Taylor" w:date="2017-01-24T10:28:00Z">
        <w:r w:rsidR="009B791F" w:rsidDel="00A444B6">
          <w:delText>.</w:delText>
        </w:r>
      </w:del>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14:paraId="5B949476" w14:textId="77777777" w:rsidR="00EA6A59" w:rsidRDefault="00EA6A59" w:rsidP="00EA6A59">
      <w:pPr>
        <w:pStyle w:val="Heading2"/>
      </w:pPr>
      <w:bookmarkStart w:id="10" w:name="_Toc472602362"/>
      <w:r>
        <w:rPr>
          <w:noProof/>
          <w:lang w:eastAsia="en-GB"/>
        </w:rPr>
        <w:drawing>
          <wp:anchor distT="0" distB="0" distL="114300" distR="114300" simplePos="0" relativeHeight="251678720" behindDoc="1" locked="0" layoutInCell="1" allowOverlap="1" wp14:anchorId="597B2EEA" wp14:editId="65C3AE7B">
            <wp:simplePos x="0" y="0"/>
            <wp:positionH relativeFrom="margin">
              <wp:posOffset>4685665</wp:posOffset>
            </wp:positionH>
            <wp:positionV relativeFrom="paragraph">
              <wp:posOffset>33655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t>Software</w:t>
      </w:r>
      <w:bookmarkEnd w:id="10"/>
    </w:p>
    <w:p w14:paraId="6E1059E4" w14:textId="77777777" w:rsidR="00EA6A59" w:rsidRDefault="00EA6A59" w:rsidP="00D615D4">
      <w:pPr>
        <w:spacing w:after="0"/>
      </w:pPr>
      <w:r>
        <w:rPr>
          <w:noProof/>
          <w:lang w:eastAsia="en-GB"/>
        </w:rPr>
        <w:drawing>
          <wp:anchor distT="0" distB="0" distL="114300" distR="114300" simplePos="0" relativeHeight="251681792" behindDoc="1" locked="0" layoutInCell="1" allowOverlap="1" wp14:anchorId="1F099EF8" wp14:editId="4F24545A">
            <wp:simplePos x="0" y="0"/>
            <wp:positionH relativeFrom="page">
              <wp:posOffset>3590925</wp:posOffset>
            </wp:positionH>
            <wp:positionV relativeFrom="paragraph">
              <wp:posOffset>118745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To make the level we will </w:t>
      </w:r>
      <w:r w:rsidR="005C6C88">
        <w:t>be using the following software:</w:t>
      </w:r>
    </w:p>
    <w:p w14:paraId="045576AB" w14:textId="77777777" w:rsidR="00EA6A59" w:rsidRDefault="00EA6A59" w:rsidP="00EA6A59">
      <w:pPr>
        <w:pStyle w:val="ListParagraph"/>
        <w:numPr>
          <w:ilvl w:val="0"/>
          <w:numId w:val="28"/>
        </w:numPr>
      </w:pPr>
      <w:r>
        <w:t>Unity 5</w:t>
      </w:r>
    </w:p>
    <w:p w14:paraId="5DB634E4" w14:textId="77777777" w:rsidR="00EA6A59" w:rsidRDefault="00EA6A59" w:rsidP="00EA6A59">
      <w:pPr>
        <w:pStyle w:val="ListParagraph"/>
        <w:numPr>
          <w:ilvl w:val="0"/>
          <w:numId w:val="28"/>
        </w:numPr>
      </w:pPr>
      <w:r>
        <w:t>Visual Studio</w:t>
      </w:r>
    </w:p>
    <w:p w14:paraId="32180691" w14:textId="77777777" w:rsidR="00EA6A59" w:rsidRDefault="00EA6A59"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3FC4ECBE" wp14:editId="00BB0C05">
            <wp:simplePos x="0" y="0"/>
            <wp:positionH relativeFrom="column">
              <wp:posOffset>5338445</wp:posOffset>
            </wp:positionH>
            <wp:positionV relativeFrom="paragraph">
              <wp:posOffset>11430</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4">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Paint.NET</w:t>
      </w:r>
      <w:r w:rsidRPr="00D70023">
        <w:t xml:space="preserve"> </w:t>
      </w:r>
    </w:p>
    <w:p w14:paraId="5EC0A631" w14:textId="77777777" w:rsidR="00EA6A59" w:rsidRDefault="00EA6A59" w:rsidP="00EA6A59">
      <w:pPr>
        <w:pStyle w:val="ListParagraph"/>
        <w:numPr>
          <w:ilvl w:val="0"/>
          <w:numId w:val="28"/>
        </w:numPr>
      </w:pPr>
      <w:r>
        <w:rPr>
          <w:noProof/>
          <w:lang w:eastAsia="en-GB"/>
        </w:rPr>
        <w:drawing>
          <wp:anchor distT="0" distB="0" distL="114300" distR="114300" simplePos="0" relativeHeight="251680768" behindDoc="1" locked="0" layoutInCell="1" allowOverlap="1" wp14:anchorId="22C8CAE0" wp14:editId="0C1BA98E">
            <wp:simplePos x="0" y="0"/>
            <wp:positionH relativeFrom="column">
              <wp:posOffset>2828290</wp:posOffset>
            </wp:positionH>
            <wp:positionV relativeFrom="paragraph">
              <wp:posOffset>6350</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1" locked="0" layoutInCell="1" allowOverlap="1" wp14:anchorId="1C4451B7" wp14:editId="03FFA041">
            <wp:simplePos x="0" y="0"/>
            <wp:positionH relativeFrom="margin">
              <wp:posOffset>3829050</wp:posOffset>
            </wp:positionH>
            <wp:positionV relativeFrom="paragraph">
              <wp:posOffset>6985</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t>Github</w:t>
      </w:r>
    </w:p>
    <w:p w14:paraId="1FB48483" w14:textId="77777777" w:rsidR="00EA6A59" w:rsidRDefault="00EA6A59" w:rsidP="00EA6A59">
      <w:pPr>
        <w:pStyle w:val="ListParagraph"/>
        <w:numPr>
          <w:ilvl w:val="0"/>
          <w:numId w:val="28"/>
        </w:numPr>
      </w:pPr>
      <w:r>
        <w:t>Unity Market Place</w:t>
      </w:r>
    </w:p>
    <w:p w14:paraId="6B4C5FD7" w14:textId="77777777" w:rsidR="00EA6A59" w:rsidRDefault="00EA6A59" w:rsidP="00D615D4">
      <w:pPr>
        <w:pStyle w:val="ListParagraph"/>
        <w:numPr>
          <w:ilvl w:val="0"/>
          <w:numId w:val="28"/>
        </w:numPr>
        <w:spacing w:after="240"/>
      </w:pPr>
      <w:proofErr w:type="spellStart"/>
      <w:r>
        <w:t>WavePad</w:t>
      </w:r>
      <w:proofErr w:type="spellEnd"/>
      <w:r>
        <w:t xml:space="preserve"> Audio Editor</w:t>
      </w:r>
    </w:p>
    <w:p w14:paraId="6C05BB88" w14:textId="77777777"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 xml:space="preserve">steadily complete the level. For small fixes to textures and audio files I will be using both Paint.NET and </w:t>
      </w:r>
      <w:proofErr w:type="spellStart"/>
      <w:r>
        <w:t>Wavepad</w:t>
      </w:r>
      <w:proofErr w:type="spellEnd"/>
      <w:r>
        <w:t xml:space="preserve">. Finally, for any advanced assets I will be using the Unity Marketplace to make sure I can get professional assets that would suit my game as I cannot model assets myself. </w:t>
      </w:r>
    </w:p>
    <w:p w14:paraId="32F83722" w14:textId="77777777" w:rsidR="00640C68" w:rsidRDefault="00640C68" w:rsidP="00640C68">
      <w:pPr>
        <w:pStyle w:val="Heading2"/>
      </w:pPr>
      <w:bookmarkStart w:id="11" w:name="_Toc472602363"/>
      <w:r>
        <w:t>Narrative description</w:t>
      </w:r>
      <w:bookmarkEnd w:id="11"/>
    </w:p>
    <w:p w14:paraId="251CB2A9" w14:textId="09548BA0" w:rsidR="00DA79AE" w:rsidRDefault="00B03912" w:rsidP="00640C68">
      <w:r>
        <w:t xml:space="preserve">You play as ‘’The Traveller” a nameless entity that is travelling across the Kingdom of Dalriada </w:t>
      </w:r>
      <w:r w:rsidR="00B55212">
        <w:t>to its capital Kilcreggan. In your possession is the ‘Tome’ a scripture filled with cryptic symbols that effect the world once articulated. Your quest is to take the valuable scripture to a safe haven where it can be studied for the better of the wider kingdom.</w:t>
      </w:r>
      <w:r w:rsidR="00D24D9B">
        <w:t xml:space="preserve"> The question</w:t>
      </w:r>
      <w:ins w:id="12" w:author="Gavin Baxter" w:date="2017-01-23T11:03:00Z">
        <w:r w:rsidR="00A5651D">
          <w:t>s</w:t>
        </w:r>
      </w:ins>
      <w:r w:rsidR="00D24D9B">
        <w:t xml:space="preserve"> that must be answered though</w:t>
      </w:r>
      <w:ins w:id="13" w:author="Gavin Baxter" w:date="2017-01-23T11:03:00Z">
        <w:r w:rsidR="00A5651D">
          <w:t xml:space="preserve"> </w:t>
        </w:r>
      </w:ins>
      <w:del w:id="14" w:author="Gavin Baxter" w:date="2017-01-23T11:03:00Z">
        <w:r w:rsidR="00D24D9B" w:rsidDel="00A5651D">
          <w:delText xml:space="preserve">, </w:delText>
        </w:r>
      </w:del>
      <w:del w:id="15" w:author="Gavin Baxter" w:date="2017-01-23T11:04:00Z">
        <w:r w:rsidR="00D24D9B" w:rsidDel="00A5651D">
          <w:delText>can</w:delText>
        </w:r>
      </w:del>
      <w:ins w:id="16" w:author="Gavin Baxter" w:date="2017-01-23T11:04:00Z">
        <w:r w:rsidR="00A5651D">
          <w:t>are: can</w:t>
        </w:r>
      </w:ins>
      <w:r w:rsidR="00D24D9B">
        <w:t xml:space="preserve"> you master the Tome’s secrets in order to achieve your goals</w:t>
      </w:r>
      <w:ins w:id="17" w:author="Gavin Baxter" w:date="2017-01-23T11:04:00Z">
        <w:r w:rsidR="00A5651D">
          <w:t>?</w:t>
        </w:r>
      </w:ins>
      <w:del w:id="18" w:author="Gavin Baxter" w:date="2017-01-23T11:04:00Z">
        <w:r w:rsidR="00D24D9B" w:rsidDel="00A5651D">
          <w:delText>,</w:delText>
        </w:r>
      </w:del>
      <w:r w:rsidR="00D24D9B">
        <w:t xml:space="preserve"> </w:t>
      </w:r>
      <w:ins w:id="19" w:author="Gavin Baxter" w:date="2017-01-23T11:04:00Z">
        <w:r w:rsidR="00A5651D">
          <w:t>C</w:t>
        </w:r>
      </w:ins>
      <w:del w:id="20" w:author="Gavin Baxter" w:date="2017-01-23T11:04:00Z">
        <w:r w:rsidR="00D24D9B" w:rsidDel="00A5651D">
          <w:delText>c</w:delText>
        </w:r>
      </w:del>
      <w:proofErr w:type="gramStart"/>
      <w:r w:rsidR="00D24D9B">
        <w:t>an</w:t>
      </w:r>
      <w:proofErr w:type="gramEnd"/>
      <w:r w:rsidR="00D24D9B">
        <w:t xml:space="preserve"> you effectively wield its power to protect you</w:t>
      </w:r>
      <w:r w:rsidR="00466758">
        <w:t xml:space="preserve"> on your journey</w:t>
      </w:r>
      <w:ins w:id="21" w:author="Gavin Baxter" w:date="2017-01-23T11:04:00Z">
        <w:r w:rsidR="00A5651D">
          <w:t>?</w:t>
        </w:r>
      </w:ins>
      <w:del w:id="22" w:author="Gavin Baxter" w:date="2017-01-23T11:04:00Z">
        <w:r w:rsidR="00D24D9B" w:rsidDel="00A5651D">
          <w:delText>.</w:delText>
        </w:r>
      </w:del>
      <w:r w:rsidR="00B55212">
        <w:t xml:space="preserve"> </w:t>
      </w:r>
    </w:p>
    <w:p w14:paraId="69314067" w14:textId="77777777" w:rsidR="00E61917" w:rsidRDefault="00E61917" w:rsidP="00E61917">
      <w:pPr>
        <w:pStyle w:val="Heading2"/>
      </w:pPr>
      <w:bookmarkStart w:id="23" w:name="_Toc472602364"/>
      <w:r>
        <w:t>Settings, Theme, Location</w:t>
      </w:r>
      <w:bookmarkEnd w:id="23"/>
    </w:p>
    <w:p w14:paraId="218093C0" w14:textId="77777777" w:rsidR="00E61917" w:rsidRDefault="00D24D9B" w:rsidP="00D24D9B">
      <w:pPr>
        <w:pStyle w:val="Heading3"/>
      </w:pPr>
      <w:bookmarkStart w:id="24" w:name="_Toc472602365"/>
      <w:r>
        <w:t>Setting</w:t>
      </w:r>
      <w:bookmarkEnd w:id="24"/>
    </w:p>
    <w:p w14:paraId="5CB0E88B" w14:textId="6554CD44"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w:t>
      </w:r>
      <w:commentRangeStart w:id="25"/>
      <w:r w:rsidR="00186CB9">
        <w:t xml:space="preserve">could be </w:t>
      </w:r>
      <w:commentRangeEnd w:id="25"/>
      <w:r w:rsidR="00A5651D">
        <w:rPr>
          <w:rStyle w:val="CommentReference"/>
        </w:rPr>
        <w:commentReference w:id="25"/>
      </w:r>
      <w:r w:rsidR="00186CB9">
        <w:t>developed</w:t>
      </w:r>
      <w:ins w:id="26" w:author="William Taylor" w:date="2017-01-24T10:48:00Z">
        <w:r w:rsidR="00876E41">
          <w:t xml:space="preserve"> but won’t because it is out of scope of this module</w:t>
        </w:r>
      </w:ins>
      <w:r w:rsidR="0033542F">
        <w:t>.</w:t>
      </w:r>
    </w:p>
    <w:p w14:paraId="09D5F464" w14:textId="77777777" w:rsidR="00D24D9B" w:rsidRDefault="00D24D9B" w:rsidP="00D24D9B">
      <w:pPr>
        <w:pStyle w:val="Heading3"/>
      </w:pPr>
      <w:bookmarkStart w:id="27" w:name="_Toc472602366"/>
      <w:r>
        <w:t>Theme</w:t>
      </w:r>
      <w:bookmarkEnd w:id="27"/>
    </w:p>
    <w:p w14:paraId="700D5646" w14:textId="77777777" w:rsidR="008E7AA1" w:rsidRDefault="008E7AA1" w:rsidP="008E7AA1">
      <w:r>
        <w:t>The theme of the game is medieval fantasy</w:t>
      </w:r>
      <w:r w:rsidR="00C24A28">
        <w:t xml:space="preserve"> taking various </w:t>
      </w:r>
      <w:commentRangeStart w:id="28"/>
      <w:r w:rsidR="00C24A28">
        <w:t>style elements from Celtic and Medieval history</w:t>
      </w:r>
      <w:commentRangeEnd w:id="28"/>
      <w:r w:rsidR="00A5651D">
        <w:rPr>
          <w:rStyle w:val="CommentReference"/>
        </w:rPr>
        <w:commentReference w:id="28"/>
      </w:r>
      <w:r>
        <w:t>.</w:t>
      </w:r>
      <w:r w:rsidR="00DB4B1D">
        <w:t xml:space="preserve"> The game</w:t>
      </w:r>
      <w:r w:rsidR="0067752A">
        <w:t>’</w:t>
      </w:r>
      <w:r w:rsidR="00DB4B1D">
        <w:t xml:space="preserve">s theme encompasses large </w:t>
      </w:r>
      <w:commentRangeStart w:id="29"/>
      <w:r w:rsidR="00DB4B1D">
        <w:t>sprawling forests with</w:t>
      </w:r>
      <w:r w:rsidR="001C654E">
        <w:t xml:space="preserve"> small medieval towns</w:t>
      </w:r>
      <w:r w:rsidR="00DB4B1D">
        <w:t xml:space="preserve"> </w:t>
      </w:r>
      <w:commentRangeEnd w:id="29"/>
      <w:r w:rsidR="004339BD">
        <w:rPr>
          <w:rStyle w:val="CommentReference"/>
        </w:rPr>
        <w:commentReference w:id="29"/>
      </w:r>
      <w:r w:rsidR="001C654E">
        <w:t>that serve to give the game a unique look and theme.</w:t>
      </w:r>
      <w:r w:rsidR="001B2AEF">
        <w:t xml:space="preserve"> The theme is meant to </w:t>
      </w:r>
      <w:r w:rsidR="00F35E36">
        <w:t>entice</w:t>
      </w:r>
      <w:r w:rsidR="001B2AEF">
        <w:t xml:space="preserve"> the player in its beauty while completely masking the </w:t>
      </w:r>
      <w:r w:rsidR="001B2AEF">
        <w:lastRenderedPageBreak/>
        <w:t>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14:paraId="4AB3B33D" w14:textId="77777777" w:rsidR="008E7AA1" w:rsidRDefault="008E7AA1" w:rsidP="008E7AA1">
      <w:pPr>
        <w:pStyle w:val="Heading3"/>
      </w:pPr>
      <w:bookmarkStart w:id="30" w:name="_Toc472602367"/>
      <w:r>
        <w:t>Location</w:t>
      </w:r>
      <w:bookmarkEnd w:id="30"/>
    </w:p>
    <w:p w14:paraId="6AF01615" w14:textId="77777777"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14:paraId="178C0530" w14:textId="77777777" w:rsidR="00F77EB5" w:rsidRDefault="004F1AAB" w:rsidP="00E40299">
      <w:pPr>
        <w:pStyle w:val="Heading2"/>
      </w:pPr>
      <w:bookmarkStart w:id="31" w:name="_Toc472602368"/>
      <w:commentRangeStart w:id="32"/>
      <w:r>
        <w:t>Player Experien</w:t>
      </w:r>
      <w:r w:rsidR="00F77EB5">
        <w:t>ce</w:t>
      </w:r>
      <w:bookmarkEnd w:id="31"/>
      <w:commentRangeEnd w:id="32"/>
      <w:r w:rsidR="004339BD">
        <w:rPr>
          <w:rStyle w:val="CommentReference"/>
          <w:rFonts w:asciiTheme="minorHAnsi" w:eastAsiaTheme="minorEastAsia" w:hAnsiTheme="minorHAnsi" w:cstheme="minorBidi"/>
          <w:caps w:val="0"/>
          <w:color w:val="455F51" w:themeColor="text2"/>
        </w:rPr>
        <w:commentReference w:id="32"/>
      </w:r>
    </w:p>
    <w:p w14:paraId="71AFC918" w14:textId="4465F131" w:rsidR="00F77EB5" w:rsidRDefault="00905C9D" w:rsidP="00F77EB5">
      <w:ins w:id="33" w:author="William Taylor" w:date="2017-01-24T10:49:00Z">
        <w:r>
          <w:t xml:space="preserve">The player’s experience </w:t>
        </w:r>
      </w:ins>
      <w:ins w:id="34" w:author="William Taylor" w:date="2017-01-24T10:50:00Z">
        <w:r>
          <w:t xml:space="preserve">is dictated by the quest or level undertaken. </w:t>
        </w:r>
        <w:r w:rsidR="00B75825">
          <w:t>In my level</w:t>
        </w:r>
      </w:ins>
      <w:del w:id="35" w:author="William Taylor" w:date="2017-01-24T10:51:00Z">
        <w:r w:rsidR="0093251D" w:rsidDel="00B75825">
          <w:delText>T</w:delText>
        </w:r>
      </w:del>
      <w:ins w:id="36" w:author="William Taylor" w:date="2017-01-24T10:51:00Z">
        <w:r w:rsidR="00B75825">
          <w:t xml:space="preserve"> t</w:t>
        </w:r>
      </w:ins>
      <w:r w:rsidR="0093251D">
        <w:t xml:space="preserve">he player is due to arrive at a camp site in the </w:t>
      </w:r>
      <w:r w:rsidR="0040482C">
        <w:t>nearby</w:t>
      </w:r>
      <w:r w:rsidR="0093251D">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14:paraId="7FC28292" w14:textId="77777777" w:rsidR="00F77EB5" w:rsidRDefault="00F77EB5" w:rsidP="00026D60">
      <w:pPr>
        <w:pStyle w:val="Heading2"/>
        <w:spacing w:before="0"/>
      </w:pPr>
      <w:bookmarkStart w:id="37" w:name="_Toc472602369"/>
      <w:r>
        <w:t>Level Features</w:t>
      </w:r>
      <w:bookmarkEnd w:id="37"/>
    </w:p>
    <w:p w14:paraId="641807C2" w14:textId="77777777" w:rsidR="002A6511" w:rsidRDefault="005A2F09" w:rsidP="00026D60">
      <w:pPr>
        <w:pStyle w:val="Heading3"/>
        <w:spacing w:before="120"/>
      </w:pPr>
      <w:bookmarkStart w:id="38" w:name="_Toc472602370"/>
      <w:r>
        <w:t>Realistic Terrain</w:t>
      </w:r>
      <w:bookmarkEnd w:id="38"/>
    </w:p>
    <w:p w14:paraId="08EE8CE6" w14:textId="4AEFE452" w:rsidR="005A2F09" w:rsidRDefault="00F462AE" w:rsidP="005A2F09">
      <w:r>
        <w:rPr>
          <w:noProof/>
          <w:lang w:eastAsia="en-GB"/>
        </w:rPr>
        <w:drawing>
          <wp:anchor distT="0" distB="0" distL="114300" distR="114300" simplePos="0" relativeHeight="251683840" behindDoc="1" locked="0" layoutInCell="1" allowOverlap="1" wp14:anchorId="00B39361" wp14:editId="605D696A">
            <wp:simplePos x="0" y="0"/>
            <wp:positionH relativeFrom="margin">
              <wp:posOffset>390525</wp:posOffset>
            </wp:positionH>
            <wp:positionV relativeFrom="paragraph">
              <wp:posOffset>1383030</wp:posOffset>
            </wp:positionV>
            <wp:extent cx="5944235" cy="3343275"/>
            <wp:effectExtent l="152400" t="152400" r="361315" b="371475"/>
            <wp:wrapTight wrapText="bothSides">
              <wp:wrapPolygon edited="0">
                <wp:start x="277" y="-985"/>
                <wp:lineTo x="-554" y="-738"/>
                <wp:lineTo x="-554" y="22154"/>
                <wp:lineTo x="-277" y="22892"/>
                <wp:lineTo x="623" y="23631"/>
                <wp:lineTo x="692" y="23877"/>
                <wp:lineTo x="21598" y="23877"/>
                <wp:lineTo x="21667" y="23631"/>
                <wp:lineTo x="22567" y="22892"/>
                <wp:lineTo x="22844" y="20923"/>
                <wp:lineTo x="22844" y="1231"/>
                <wp:lineTo x="22013" y="-615"/>
                <wp:lineTo x="21944" y="-985"/>
                <wp:lineTo x="277" y="-985"/>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343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w:t>
      </w:r>
      <w:commentRangeStart w:id="39"/>
      <w:r w:rsidR="00026D60">
        <w:t>variations in terrain height</w:t>
      </w:r>
      <w:ins w:id="40" w:author="William Taylor" w:date="2017-01-24T10:51:00Z">
        <w:r>
          <w:t xml:space="preserve"> giving a realistic illusion of scale by having large hills backdrop the scene in certain areas</w:t>
        </w:r>
      </w:ins>
      <w:ins w:id="41" w:author="William Taylor" w:date="2017-01-24T10:55:00Z">
        <w:r>
          <w:t>. There</w:t>
        </w:r>
      </w:ins>
      <w:del w:id="42" w:author="William Taylor" w:date="2017-01-24T10:55:00Z">
        <w:r w:rsidR="00026D60" w:rsidDel="00F462AE">
          <w:delText xml:space="preserve"> </w:delText>
        </w:r>
      </w:del>
      <w:commentRangeEnd w:id="39"/>
      <w:r w:rsidR="004339BD">
        <w:rPr>
          <w:rStyle w:val="CommentReference"/>
        </w:rPr>
        <w:commentReference w:id="39"/>
      </w:r>
      <w:del w:id="43" w:author="William Taylor" w:date="2017-01-24T10:55:00Z">
        <w:r w:rsidR="00026D60" w:rsidDel="00F462AE">
          <w:delText>and</w:delText>
        </w:r>
      </w:del>
      <w:r w:rsidR="00026D60">
        <w:t xml:space="preserve"> will</w:t>
      </w:r>
      <w:ins w:id="44" w:author="William Taylor" w:date="2017-01-24T10:55:00Z">
        <w:r>
          <w:t xml:space="preserve"> also be</w:t>
        </w:r>
      </w:ins>
      <w:del w:id="45" w:author="William Taylor" w:date="2017-01-24T10:55:00Z">
        <w:r w:rsidR="00026D60" w:rsidDel="00F462AE">
          <w:delText xml:space="preserve"> include</w:delText>
        </w:r>
      </w:del>
      <w:r w:rsidR="00026D60">
        <w:t xml:space="preserv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14:paraId="42A00ADA" w14:textId="1DF7EA9A"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14:paraId="10CD28FC" w14:textId="77777777" w:rsidR="005A2F09" w:rsidRDefault="005A2F09" w:rsidP="005A2F09">
      <w:pPr>
        <w:pStyle w:val="Heading3"/>
      </w:pPr>
      <w:bookmarkStart w:id="46" w:name="_Toc472602371"/>
      <w:r>
        <w:lastRenderedPageBreak/>
        <w:t>Clues</w:t>
      </w:r>
      <w:bookmarkEnd w:id="46"/>
    </w:p>
    <w:p w14:paraId="29AA1295" w14:textId="571472C9" w:rsidR="005A2F09" w:rsidDel="00777843" w:rsidRDefault="00777843" w:rsidP="005A2F09">
      <w:pPr>
        <w:rPr>
          <w:del w:id="47" w:author="William Taylor" w:date="2017-01-24T10:56:00Z"/>
        </w:rPr>
      </w:pPr>
      <w:r>
        <w:rPr>
          <w:noProof/>
          <w:lang w:eastAsia="en-GB"/>
        </w:rPr>
        <w:drawing>
          <wp:anchor distT="0" distB="0" distL="114300" distR="114300" simplePos="0" relativeHeight="251694080" behindDoc="0" locked="0" layoutInCell="1" allowOverlap="1" wp14:anchorId="21A237F5" wp14:editId="02A22BBC">
            <wp:simplePos x="0" y="0"/>
            <wp:positionH relativeFrom="column">
              <wp:posOffset>-47625</wp:posOffset>
            </wp:positionH>
            <wp:positionV relativeFrom="paragraph">
              <wp:posOffset>1346200</wp:posOffset>
            </wp:positionV>
            <wp:extent cx="6569710" cy="3695700"/>
            <wp:effectExtent l="152400" t="152400" r="364490" b="361950"/>
            <wp:wrapSquare wrapText="bothSides"/>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14:paraId="7C979918" w14:textId="162785F0" w:rsidR="009E4E87" w:rsidRDefault="009E4E87" w:rsidP="005A2F09"/>
    <w:p w14:paraId="5ED92C0C" w14:textId="77777777"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14:paraId="4C7BABCA" w14:textId="77777777" w:rsidR="005A2F09" w:rsidRDefault="005A2F09" w:rsidP="008E568C">
      <w:pPr>
        <w:pStyle w:val="Heading3"/>
        <w:spacing w:before="120"/>
      </w:pPr>
      <w:bookmarkStart w:id="48" w:name="_Toc472602372"/>
      <w:r>
        <w:t>Loot</w:t>
      </w:r>
      <w:bookmarkEnd w:id="48"/>
    </w:p>
    <w:p w14:paraId="3F7A3FA5" w14:textId="77777777"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14:paraId="4FE87FEC" w14:textId="77777777"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14:paraId="2580588D" w14:textId="77777777" w:rsidR="001C1E3A" w:rsidRDefault="001C1E3A" w:rsidP="005A2F09">
      <w:r>
        <w:t>In this level the loot that can be obtained will be simple coins which will be randomised within a certain range when discovered.</w:t>
      </w:r>
      <w:r w:rsidR="00832665">
        <w:t xml:space="preserve"> The player will not be able to do anything with this loot however it bakes a basic loot based system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characters appearance and much more.</w:t>
      </w:r>
    </w:p>
    <w:p w14:paraId="47D1EE91" w14:textId="77777777" w:rsidR="009E4E87" w:rsidRDefault="009E4E87" w:rsidP="00D22346">
      <w:pPr>
        <w:jc w:val="center"/>
      </w:pPr>
      <w:r>
        <w:rPr>
          <w:noProof/>
          <w:lang w:eastAsia="en-GB"/>
        </w:rPr>
        <w:lastRenderedPageBreak/>
        <w:drawing>
          <wp:inline distT="0" distB="0" distL="0" distR="0" wp14:anchorId="1490BA60" wp14:editId="38C925DC">
            <wp:extent cx="5153300" cy="3305175"/>
            <wp:effectExtent l="0" t="0" r="9525" b="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5626" cy="3319494"/>
                    </a:xfrm>
                    <a:prstGeom prst="rect">
                      <a:avLst/>
                    </a:prstGeom>
                    <a:noFill/>
                    <a:ln>
                      <a:noFill/>
                    </a:ln>
                  </pic:spPr>
                </pic:pic>
              </a:graphicData>
            </a:graphic>
          </wp:inline>
        </w:drawing>
      </w:r>
    </w:p>
    <w:p w14:paraId="5BBA063E" w14:textId="7D1B7D4C" w:rsidR="00DE7E0B" w:rsidRPr="00247A74" w:rsidRDefault="00DE7E0B" w:rsidP="00DE7E0B">
      <w:pPr>
        <w:jc w:val="center"/>
        <w:rPr>
          <w:i/>
        </w:rPr>
      </w:pPr>
      <w:r w:rsidRPr="00247A74">
        <w:rPr>
          <w:i/>
        </w:rPr>
        <w:t xml:space="preserve">Loot is used in various games, a lot in the above game </w:t>
      </w:r>
      <w:r w:rsidRPr="00293C92">
        <w:rPr>
          <w:b/>
          <w:i/>
          <w:rPrChange w:id="49" w:author="William Taylor" w:date="2017-01-24T11:02:00Z">
            <w:rPr>
              <w:i/>
            </w:rPr>
          </w:rPrChange>
        </w:rPr>
        <w:t>Skyrim</w:t>
      </w:r>
      <w:r w:rsidRPr="00247A74">
        <w:rPr>
          <w:i/>
        </w:rPr>
        <w:t>.</w:t>
      </w:r>
      <w:r w:rsidR="00627D8D" w:rsidRPr="00247A74">
        <w:rPr>
          <w:i/>
        </w:rPr>
        <w:t xml:space="preserve"> </w:t>
      </w:r>
      <w:del w:id="50" w:author="William Taylor" w:date="2017-01-24T11:02:00Z">
        <w:r w:rsidR="00627D8D" w:rsidRPr="00247A74" w:rsidDel="00293C92">
          <w:rPr>
            <w:i/>
          </w:rPr>
          <w:delText>We will use it effectively to give a sense of reason behind completing quests or sections of the journey.</w:delText>
        </w:r>
      </w:del>
    </w:p>
    <w:p w14:paraId="0A8E6300" w14:textId="77777777" w:rsidR="00C15537" w:rsidRDefault="00C15537" w:rsidP="008E568C">
      <w:pPr>
        <w:pStyle w:val="Heading3"/>
        <w:spacing w:before="120"/>
      </w:pPr>
      <w:bookmarkStart w:id="51" w:name="_Toc472602373"/>
      <w:r>
        <w:t>Enemies</w:t>
      </w:r>
      <w:bookmarkEnd w:id="51"/>
    </w:p>
    <w:p w14:paraId="1378AEC0" w14:textId="77777777"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14:paraId="17D4B4A0" w14:textId="77777777" w:rsidR="009E4E87" w:rsidRDefault="009E4E87" w:rsidP="00D22346">
      <w:pPr>
        <w:jc w:val="center"/>
      </w:pPr>
      <w:r>
        <w:rPr>
          <w:noProof/>
          <w:lang w:eastAsia="en-GB"/>
        </w:rPr>
        <w:drawing>
          <wp:inline distT="0" distB="0" distL="0" distR="0" wp14:anchorId="3F8DC655" wp14:editId="382FAC0A">
            <wp:extent cx="6300394" cy="3543300"/>
            <wp:effectExtent l="0" t="0" r="5715"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867" cy="3561000"/>
                    </a:xfrm>
                    <a:prstGeom prst="rect">
                      <a:avLst/>
                    </a:prstGeom>
                    <a:noFill/>
                    <a:ln>
                      <a:noFill/>
                    </a:ln>
                  </pic:spPr>
                </pic:pic>
              </a:graphicData>
            </a:graphic>
          </wp:inline>
        </w:drawing>
      </w:r>
    </w:p>
    <w:p w14:paraId="56220C6E" w14:textId="77777777" w:rsidR="00D22346" w:rsidRPr="00A75669" w:rsidRDefault="00D22346" w:rsidP="00D22346">
      <w:pPr>
        <w:jc w:val="center"/>
        <w:rPr>
          <w:i/>
        </w:rPr>
      </w:pPr>
      <w:r w:rsidRPr="00A75669">
        <w:rPr>
          <w:i/>
        </w:rPr>
        <w:t>We will be using a zombie character, a recognisable enemy in most games and alerts the player to attack the object.</w:t>
      </w:r>
    </w:p>
    <w:p w14:paraId="7343BB8A" w14:textId="77777777" w:rsidR="0032596D" w:rsidRDefault="009638A3" w:rsidP="0032596D">
      <w:pPr>
        <w:pStyle w:val="Heading2"/>
      </w:pPr>
      <w:bookmarkStart w:id="52" w:name="_Toc472602374"/>
      <w:r>
        <w:lastRenderedPageBreak/>
        <w:t>Usability</w:t>
      </w:r>
      <w:bookmarkEnd w:id="52"/>
    </w:p>
    <w:p w14:paraId="087E8656" w14:textId="77777777" w:rsidR="009D05C8" w:rsidRDefault="009D05C8" w:rsidP="008E568C">
      <w:pPr>
        <w:pStyle w:val="Heading3"/>
        <w:spacing w:before="120"/>
      </w:pPr>
      <w:bookmarkStart w:id="53" w:name="_Toc472602375"/>
      <w:r>
        <w:t>PC Controls</w:t>
      </w:r>
      <w:bookmarkEnd w:id="53"/>
    </w:p>
    <w:p w14:paraId="78F4459D" w14:textId="77777777"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14:paraId="4E1F96F7" w14:textId="77777777"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14:paraId="2CEF502F" w14:textId="77777777"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14:paraId="73E3D55E" w14:textId="77777777"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14:paraId="067D5D21" w14:textId="77777777"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14:paraId="126A76B6" w14:textId="77777777" w:rsidR="00EF1CCB" w:rsidRDefault="00487EF9" w:rsidP="00EF1CCB">
      <w:pPr>
        <w:pStyle w:val="Heading2"/>
      </w:pPr>
      <w:bookmarkStart w:id="54" w:name="_Toc472602376"/>
      <w:r>
        <w:t>Video</w:t>
      </w:r>
      <w:r w:rsidR="0042316F">
        <w:t xml:space="preserve"> R</w:t>
      </w:r>
      <w:r w:rsidR="00EF1CCB">
        <w:t>esearch</w:t>
      </w:r>
      <w:bookmarkEnd w:id="54"/>
    </w:p>
    <w:p w14:paraId="1958CEAE" w14:textId="77777777"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p>
    <w:p w14:paraId="7EFDA347" w14:textId="77777777" w:rsidR="00EF1CCB" w:rsidRDefault="00901D71" w:rsidP="006632AB">
      <w:pPr>
        <w:pStyle w:val="Heading3"/>
      </w:pPr>
      <w:bookmarkStart w:id="55" w:name="_Toc472602377"/>
      <w:r>
        <w:t>HDR</w:t>
      </w:r>
      <w:bookmarkEnd w:id="55"/>
    </w:p>
    <w:p w14:paraId="636DD23A" w14:textId="77777777" w:rsidR="006632AB" w:rsidRDefault="0091671F" w:rsidP="006632AB">
      <w:r>
        <w:rPr>
          <w:noProof/>
          <w:lang w:eastAsia="en-GB"/>
        </w:rPr>
        <w:drawing>
          <wp:anchor distT="0" distB="0" distL="114300" distR="114300" simplePos="0" relativeHeight="251666432" behindDoc="0" locked="0" layoutInCell="1" allowOverlap="1" wp14:anchorId="094DAE81" wp14:editId="042C47EF">
            <wp:simplePos x="0" y="0"/>
            <wp:positionH relativeFrom="page">
              <wp:align>right</wp:align>
            </wp:positionH>
            <wp:positionV relativeFrom="paragraph">
              <wp:posOffset>1047446</wp:posOffset>
            </wp:positionV>
            <wp:extent cx="6766311" cy="4222143"/>
            <wp:effectExtent l="152400" t="152400" r="358775" b="368935"/>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6311" cy="42221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14:paraId="0726E998" w14:textId="77777777" w:rsidR="00047CC8" w:rsidRPr="00BF66EA" w:rsidRDefault="00BF66EA" w:rsidP="000A7363">
      <w:pPr>
        <w:jc w:val="center"/>
        <w:rPr>
          <w:i/>
        </w:rPr>
      </w:pPr>
      <w:r w:rsidRPr="00BF66EA">
        <w:rPr>
          <w:i/>
        </w:rPr>
        <w:t>HDR e</w:t>
      </w:r>
      <w:r w:rsidR="000A7363" w:rsidRPr="00BF66EA">
        <w:rPr>
          <w:i/>
        </w:rPr>
        <w:t>xample</w:t>
      </w:r>
      <w:r w:rsidRPr="00BF66EA">
        <w:rPr>
          <w:i/>
        </w:rPr>
        <w:t xml:space="preserve"> note how the picture is more vibrant.</w:t>
      </w:r>
    </w:p>
    <w:p w14:paraId="7ADC1C9F" w14:textId="77777777" w:rsidR="00D420D3" w:rsidRDefault="003924C4" w:rsidP="00D420D3">
      <w:pPr>
        <w:pStyle w:val="Heading3"/>
      </w:pPr>
      <w:bookmarkStart w:id="56" w:name="_Toc472602378"/>
      <w:r>
        <w:lastRenderedPageBreak/>
        <w:t>Motion Blur</w:t>
      </w:r>
      <w:bookmarkEnd w:id="56"/>
    </w:p>
    <w:commentRangeStart w:id="57"/>
    <w:p w14:paraId="6942E6A3" w14:textId="070043A7" w:rsidR="00047CC8" w:rsidRDefault="0053488C" w:rsidP="00B23BDE">
      <w:r>
        <w:rPr>
          <w:noProof/>
          <w:lang w:eastAsia="en-GB"/>
        </w:rPr>
        <mc:AlternateContent>
          <mc:Choice Requires="wps">
            <w:drawing>
              <wp:anchor distT="0" distB="0" distL="114300" distR="114300" simplePos="0" relativeHeight="251686912" behindDoc="0" locked="0" layoutInCell="1" allowOverlap="1" wp14:anchorId="31D050BA" wp14:editId="1FB5AC31">
                <wp:simplePos x="0" y="0"/>
                <wp:positionH relativeFrom="column">
                  <wp:posOffset>560070</wp:posOffset>
                </wp:positionH>
                <wp:positionV relativeFrom="paragraph">
                  <wp:posOffset>4006850</wp:posOffset>
                </wp:positionV>
                <wp:extent cx="56769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6BA76935" w14:textId="77777777" w:rsidR="00A5651D" w:rsidRPr="00597C32" w:rsidRDefault="00A5651D" w:rsidP="00437A72">
                            <w:pPr>
                              <w:pStyle w:val="Caption"/>
                              <w:jc w:val="center"/>
                              <w:rPr>
                                <w:noProof/>
                              </w:rPr>
                            </w:pPr>
                            <w:r>
                              <w:t xml:space="preserve">Note how moving objects are blurred giving a more real life view of the objects.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D050BA" id="_x0000_t202" coordsize="21600,21600" o:spt="202" path="m,l,21600r21600,l21600,xe">
                <v:stroke joinstyle="miter"/>
                <v:path gradientshapeok="t" o:connecttype="rect"/>
              </v:shapetype>
              <v:shape id="Text Box 20" o:spid="_x0000_s1026" type="#_x0000_t202" style="position:absolute;margin-left:44.1pt;margin-top:315.5pt;width:447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" stroked="f">
                <v:textbox style="mso-fit-shape-to-text:t" inset="0,0,0,0">
                  <w:txbxContent>
                    <w:p w14:paraId="6BA76935" w14:textId="77777777" w:rsidR="00A5651D" w:rsidRPr="00597C32" w:rsidRDefault="00A5651D" w:rsidP="00437A72">
                      <w:pPr>
                        <w:pStyle w:val="Caption"/>
                        <w:jc w:val="center"/>
                        <w:rPr>
                          <w:noProof/>
                        </w:rPr>
                      </w:pPr>
                      <w:r>
                        <w:t xml:space="preserve">Note how moving objects are blurred giving a more real life view of the objects.  </w:t>
                      </w:r>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179B8542" wp14:editId="4453E3F5">
            <wp:simplePos x="0" y="0"/>
            <wp:positionH relativeFrom="margin">
              <wp:align>center</wp:align>
            </wp:positionH>
            <wp:positionV relativeFrom="paragraph">
              <wp:posOffset>1127374</wp:posOffset>
            </wp:positionV>
            <wp:extent cx="5520055" cy="3105150"/>
            <wp:effectExtent l="0" t="0" r="4445" b="0"/>
            <wp:wrapTopAndBottom/>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0055" cy="3105150"/>
                    </a:xfrm>
                    <a:prstGeom prst="rect">
                      <a:avLst/>
                    </a:prstGeom>
                  </pic:spPr>
                </pic:pic>
              </a:graphicData>
            </a:graphic>
            <wp14:sizeRelH relativeFrom="margin">
              <wp14:pctWidth>0</wp14:pctWidth>
            </wp14:sizeRelH>
            <wp14:sizeRelV relativeFrom="margin">
              <wp14:pctHeight>0</wp14:pctHeight>
            </wp14:sizeRelV>
          </wp:anchor>
        </w:drawing>
      </w:r>
      <w:del w:id="58" w:author="William Taylor" w:date="2017-01-24T10:34:00Z">
        <w:r w:rsidR="005847F9" w:rsidDel="00A444B6">
          <w:delText>We also</w:delText>
        </w:r>
      </w:del>
      <w:ins w:id="59" w:author="William Taylor" w:date="2017-01-24T10:34:00Z">
        <w:r w:rsidR="00A444B6">
          <w:t xml:space="preserve">I </w:t>
        </w:r>
        <w:r w:rsidR="001E7408">
          <w:t xml:space="preserve">will </w:t>
        </w:r>
        <w:r w:rsidR="00A444B6">
          <w:t>also</w:t>
        </w:r>
      </w:ins>
      <w:r w:rsidR="005847F9">
        <w:t xml:space="preserve"> </w:t>
      </w:r>
      <w:commentRangeEnd w:id="57"/>
      <w:r w:rsidR="00A677E8">
        <w:rPr>
          <w:rStyle w:val="CommentReference"/>
        </w:rPr>
        <w:commentReference w:id="57"/>
      </w:r>
      <w:r w:rsidR="005847F9">
        <w:t>add</w:t>
      </w:r>
      <w:ins w:id="60" w:author="William Taylor" w:date="2017-01-24T10:34:00Z">
        <w:r w:rsidR="00414439">
          <w:t xml:space="preserve"> </w:t>
        </w:r>
      </w:ins>
      <w:del w:id="61" w:author="William Taylor" w:date="2017-01-24T10:34:00Z">
        <w:r w:rsidR="005847F9" w:rsidDel="00414439">
          <w:delText>ed</w:delText>
        </w:r>
        <w:r w:rsidR="00592AA0" w:rsidDel="00414439">
          <w:delText xml:space="preserve"> </w:delText>
        </w:r>
      </w:del>
      <w:r w:rsidR="00592AA0">
        <w:t>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t>It also means that objects that are moving at fast speed are blurred as well making the final image rendered on screen more realistic</w:t>
      </w:r>
      <w:r w:rsidR="00CE4557">
        <w:t>.</w:t>
      </w:r>
    </w:p>
    <w:p w14:paraId="4696E430" w14:textId="77777777" w:rsidR="00D420D3" w:rsidRDefault="000350CA" w:rsidP="00B23BDE">
      <w:pPr>
        <w:pStyle w:val="Heading3"/>
      </w:pPr>
      <w:bookmarkStart w:id="62" w:name="_Toc472602379"/>
      <w:r>
        <w:t>Depth of Field</w:t>
      </w:r>
      <w:bookmarkEnd w:id="62"/>
    </w:p>
    <w:p w14:paraId="25BCF1A3" w14:textId="77777777" w:rsidR="00047CC8" w:rsidRDefault="001E38D5" w:rsidP="00D420D3">
      <w:r>
        <w:t>Finally, the most advanced graphics technology we added was Depth of Field. It is a post processing effect</w:t>
      </w:r>
      <w:r w:rsidR="00C82939">
        <w:t xml:space="preserve"> </w:t>
      </w:r>
      <w:r>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14:paraId="5C8EB8C7" w14:textId="77777777"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615D0392" wp14:editId="485EE283">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002EFE05" w14:textId="77777777" w:rsidR="00A5651D" w:rsidRPr="001E20BF" w:rsidRDefault="00A5651D"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0392"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14:paraId="002EFE05" w14:textId="77777777" w:rsidR="00A5651D" w:rsidRPr="001E20BF" w:rsidRDefault="00A5651D"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sidR="00B23BDE">
        <w:rPr>
          <w:noProof/>
          <w:lang w:eastAsia="en-GB"/>
        </w:rPr>
        <w:drawing>
          <wp:anchor distT="0" distB="0" distL="114300" distR="114300" simplePos="0" relativeHeight="251667456" behindDoc="1" locked="0" layoutInCell="1" allowOverlap="1" wp14:anchorId="7B2499B2" wp14:editId="46294743">
            <wp:simplePos x="0" y="0"/>
            <wp:positionH relativeFrom="column">
              <wp:posOffset>914400</wp:posOffset>
            </wp:positionH>
            <wp:positionV relativeFrom="paragraph">
              <wp:posOffset>38100</wp:posOffset>
            </wp:positionV>
            <wp:extent cx="4800600" cy="2517775"/>
            <wp:effectExtent l="0" t="0" r="0" b="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2517775"/>
                    </a:xfrm>
                    <a:prstGeom prst="rect">
                      <a:avLst/>
                    </a:prstGeom>
                  </pic:spPr>
                </pic:pic>
              </a:graphicData>
            </a:graphic>
            <wp14:sizeRelH relativeFrom="margin">
              <wp14:pctWidth>0</wp14:pctWidth>
            </wp14:sizeRelH>
            <wp14:sizeRelV relativeFrom="margin">
              <wp14:pctHeight>0</wp14:pctHeight>
            </wp14:sizeRelV>
          </wp:anchor>
        </w:drawing>
      </w:r>
    </w:p>
    <w:p w14:paraId="6A539DD5" w14:textId="77777777" w:rsidR="00D420D3" w:rsidRDefault="00AA1A36" w:rsidP="00565351">
      <w:pPr>
        <w:pStyle w:val="Heading2"/>
        <w:spacing w:before="0"/>
      </w:pPr>
      <w:bookmarkStart w:id="63" w:name="_Toc472602380"/>
      <w:r>
        <w:lastRenderedPageBreak/>
        <w:t>Inspiration</w:t>
      </w:r>
      <w:bookmarkEnd w:id="63"/>
    </w:p>
    <w:p w14:paraId="24DAD1AB" w14:textId="47812555"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w:t>
      </w:r>
      <w:del w:id="64" w:author="William Taylor" w:date="2017-01-24T10:30:00Z">
        <w:r w:rsidDel="00A444B6">
          <w:delText>does</w:delText>
        </w:r>
      </w:del>
      <w:ins w:id="65" w:author="William Taylor" w:date="2017-01-24T10:30:00Z">
        <w:r w:rsidR="00A444B6">
          <w:t xml:space="preserve">doesn’t </w:t>
        </w:r>
      </w:ins>
      <w:ins w:id="66" w:author="Gavin Baxter" w:date="2017-01-23T11:50:00Z">
        <w:del w:id="67" w:author="William Taylor" w:date="2017-01-24T10:30:00Z">
          <w:r w:rsidR="000D48AA" w:rsidDel="00A444B6">
            <w:delText xml:space="preserve"> not </w:delText>
          </w:r>
        </w:del>
      </w:ins>
      <w:del w:id="68" w:author="Gavin Baxter" w:date="2017-01-23T11:50:00Z">
        <w:r w:rsidDel="000D48AA">
          <w:delText xml:space="preserve">n’t </w:delText>
        </w:r>
      </w:del>
      <w:r>
        <w:t xml:space="preserve">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14:paraId="79AA4610" w14:textId="77777777" w:rsidR="00DB4E90" w:rsidRDefault="0078039F" w:rsidP="00565351">
      <w:pPr>
        <w:pStyle w:val="Heading2"/>
        <w:spacing w:before="120"/>
      </w:pPr>
      <w:bookmarkStart w:id="69" w:name="_Toc472602381"/>
      <w:r>
        <w:t>Story</w:t>
      </w:r>
      <w:bookmarkEnd w:id="69"/>
    </w:p>
    <w:p w14:paraId="144ED5D1" w14:textId="77777777" w:rsidR="00C339C1" w:rsidRDefault="00C339C1" w:rsidP="00565351">
      <w:pPr>
        <w:pStyle w:val="Heading3"/>
        <w:spacing w:before="120"/>
      </w:pPr>
      <w:bookmarkStart w:id="70" w:name="_Toc472602382"/>
      <w:r>
        <w:t>Game Story</w:t>
      </w:r>
      <w:bookmarkEnd w:id="70"/>
    </w:p>
    <w:p w14:paraId="2F6D6C19" w14:textId="77777777"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14:paraId="13D8C544" w14:textId="77777777" w:rsidR="00C339C1" w:rsidRDefault="00C339C1" w:rsidP="00C339C1">
      <w:pPr>
        <w:pStyle w:val="Heading3"/>
      </w:pPr>
      <w:bookmarkStart w:id="71" w:name="_Toc472602383"/>
      <w:r>
        <w:t>Level Story</w:t>
      </w:r>
      <w:bookmarkEnd w:id="71"/>
    </w:p>
    <w:p w14:paraId="7E146E6F" w14:textId="45B476BC" w:rsidR="00622F4F" w:rsidRDefault="00907369" w:rsidP="00252B39">
      <w:r>
        <w:t xml:space="preserve">The level obviously cannot articulate this narrative to the player. The level is a simple section of the above journey which </w:t>
      </w:r>
      <w:del w:id="72" w:author="William Taylor" w:date="2017-01-24T11:01:00Z">
        <w:r w:rsidDel="00D3408E">
          <w:delText xml:space="preserve">hopes to </w:delText>
        </w:r>
      </w:del>
      <w:ins w:id="73" w:author="William Taylor" w:date="2017-01-24T11:01:00Z">
        <w:r w:rsidR="00D3408E">
          <w:t xml:space="preserve">will </w:t>
        </w:r>
      </w:ins>
      <w:commentRangeStart w:id="74"/>
      <w:r>
        <w:t xml:space="preserve">demonstrate the gameplay mechanics </w:t>
      </w:r>
      <w:commentRangeEnd w:id="74"/>
      <w:r w:rsidR="000D48AA">
        <w:rPr>
          <w:rStyle w:val="CommentReference"/>
        </w:rPr>
        <w:commentReference w:id="74"/>
      </w:r>
      <w:r>
        <w:t>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14:paraId="70DD8305" w14:textId="77777777" w:rsidR="00E63967" w:rsidRDefault="00E63967" w:rsidP="00565351">
      <w:pPr>
        <w:pStyle w:val="Heading2"/>
        <w:spacing w:before="120"/>
      </w:pPr>
      <w:bookmarkStart w:id="75" w:name="_Toc472602384"/>
      <w:r>
        <w:t>Interactivity</w:t>
      </w:r>
      <w:bookmarkEnd w:id="75"/>
    </w:p>
    <w:p w14:paraId="7CF849D4" w14:textId="01554336" w:rsidR="00F775A4" w:rsidRDefault="00966D21" w:rsidP="007F3CCB">
      <w:r>
        <w:t xml:space="preserve">The player is able to </w:t>
      </w:r>
      <w:commentRangeStart w:id="76"/>
      <w:r>
        <w:t xml:space="preserve">interact with the wider world </w:t>
      </w:r>
      <w:commentRangeEnd w:id="76"/>
      <w:r w:rsidR="0003333D">
        <w:rPr>
          <w:rStyle w:val="CommentReference"/>
        </w:rPr>
        <w:commentReference w:id="76"/>
      </w:r>
      <w:r>
        <w:t>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ins w:id="77" w:author="William Taylor" w:date="2017-01-24T10:59:00Z">
        <w:r w:rsidR="009A1573">
          <w:t xml:space="preserve"> These features will be built into the level we develop.</w:t>
        </w:r>
      </w:ins>
    </w:p>
    <w:p w14:paraId="5C354353" w14:textId="77777777" w:rsidR="002C1E03" w:rsidRDefault="00994AEE" w:rsidP="002C1E03">
      <w:pPr>
        <w:pStyle w:val="Heading3"/>
      </w:pPr>
      <w:bookmarkStart w:id="78" w:name="_Toc472602385"/>
      <w:r>
        <w:t>Objectives</w:t>
      </w:r>
      <w:bookmarkEnd w:id="78"/>
    </w:p>
    <w:p w14:paraId="0264A3FE" w14:textId="77777777"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14:paraId="69F3FCC5" w14:textId="77777777" w:rsidR="00084A9F" w:rsidRDefault="00084A9F" w:rsidP="00084A9F">
      <w:pPr>
        <w:pStyle w:val="ListParagraph"/>
        <w:numPr>
          <w:ilvl w:val="0"/>
          <w:numId w:val="21"/>
        </w:numPr>
      </w:pPr>
      <w:r>
        <w:t>Reach the campsite</w:t>
      </w:r>
    </w:p>
    <w:p w14:paraId="503505EF" w14:textId="77777777" w:rsidR="007E4ABB" w:rsidRDefault="007E4ABB" w:rsidP="007E4ABB">
      <w:pPr>
        <w:pStyle w:val="ListParagraph"/>
        <w:numPr>
          <w:ilvl w:val="1"/>
          <w:numId w:val="21"/>
        </w:numPr>
      </w:pPr>
      <w:r>
        <w:t>Follow the path</w:t>
      </w:r>
    </w:p>
    <w:p w14:paraId="1D316FAD" w14:textId="77777777" w:rsidR="007E4ABB" w:rsidRDefault="007E4ABB" w:rsidP="007E4ABB">
      <w:pPr>
        <w:pStyle w:val="ListParagraph"/>
        <w:numPr>
          <w:ilvl w:val="1"/>
          <w:numId w:val="21"/>
        </w:numPr>
      </w:pPr>
      <w:r>
        <w:t>Enter the campsite</w:t>
      </w:r>
    </w:p>
    <w:p w14:paraId="0C960F20" w14:textId="77777777" w:rsidR="00084A9F" w:rsidRDefault="00084A9F" w:rsidP="00084A9F">
      <w:pPr>
        <w:pStyle w:val="ListParagraph"/>
        <w:numPr>
          <w:ilvl w:val="0"/>
          <w:numId w:val="21"/>
        </w:numPr>
      </w:pPr>
      <w:r>
        <w:t>Solve the puzzle</w:t>
      </w:r>
    </w:p>
    <w:p w14:paraId="73CEF8D7" w14:textId="77777777" w:rsidR="007E4ABB" w:rsidRDefault="007E4ABB" w:rsidP="007E4ABB">
      <w:pPr>
        <w:pStyle w:val="ListParagraph"/>
        <w:numPr>
          <w:ilvl w:val="1"/>
          <w:numId w:val="21"/>
        </w:numPr>
      </w:pPr>
      <w:r>
        <w:t>Find 3 clues to reveal the story of the campsite</w:t>
      </w:r>
    </w:p>
    <w:p w14:paraId="662D557A" w14:textId="77777777" w:rsidR="007E4ABB" w:rsidRDefault="007E4ABB" w:rsidP="007E4ABB">
      <w:pPr>
        <w:pStyle w:val="ListParagraph"/>
        <w:numPr>
          <w:ilvl w:val="1"/>
          <w:numId w:val="21"/>
        </w:numPr>
      </w:pPr>
      <w:r>
        <w:t>Find a final clue to the direction of those guilty</w:t>
      </w:r>
    </w:p>
    <w:p w14:paraId="74350F72" w14:textId="77777777" w:rsidR="00084A9F" w:rsidRDefault="00084A9F" w:rsidP="00084A9F">
      <w:pPr>
        <w:pStyle w:val="ListParagraph"/>
        <w:numPr>
          <w:ilvl w:val="0"/>
          <w:numId w:val="21"/>
        </w:numPr>
      </w:pPr>
      <w:r>
        <w:t>Discover the culprit</w:t>
      </w:r>
    </w:p>
    <w:p w14:paraId="329E785C" w14:textId="77777777" w:rsidR="00E14D7C" w:rsidRDefault="00E14D7C" w:rsidP="00E14D7C">
      <w:pPr>
        <w:pStyle w:val="ListParagraph"/>
        <w:numPr>
          <w:ilvl w:val="1"/>
          <w:numId w:val="21"/>
        </w:numPr>
      </w:pPr>
      <w:r>
        <w:t>Wal</w:t>
      </w:r>
      <w:r w:rsidR="00954F85">
        <w:t>k down the path identified in 2b</w:t>
      </w:r>
    </w:p>
    <w:p w14:paraId="047C234A" w14:textId="77777777" w:rsidR="00E14D7C" w:rsidRDefault="00E14D7C" w:rsidP="00E14D7C">
      <w:pPr>
        <w:pStyle w:val="ListParagraph"/>
        <w:numPr>
          <w:ilvl w:val="1"/>
          <w:numId w:val="21"/>
        </w:numPr>
      </w:pPr>
      <w:r>
        <w:t>Use a light spell to reveal enemies</w:t>
      </w:r>
    </w:p>
    <w:p w14:paraId="29627466" w14:textId="77777777" w:rsidR="00084A9F" w:rsidRDefault="00084A9F" w:rsidP="00084A9F">
      <w:pPr>
        <w:pStyle w:val="ListParagraph"/>
        <w:numPr>
          <w:ilvl w:val="0"/>
          <w:numId w:val="21"/>
        </w:numPr>
      </w:pPr>
      <w:r>
        <w:t>Destroy the monster</w:t>
      </w:r>
    </w:p>
    <w:p w14:paraId="41182E78" w14:textId="77777777" w:rsidR="0096544A" w:rsidRDefault="0096544A" w:rsidP="0096544A">
      <w:pPr>
        <w:pStyle w:val="ListParagraph"/>
        <w:numPr>
          <w:ilvl w:val="1"/>
          <w:numId w:val="21"/>
        </w:numPr>
      </w:pPr>
      <w:r>
        <w:t>Use offensive spells to defeat the enemies</w:t>
      </w:r>
    </w:p>
    <w:p w14:paraId="57BB7B06" w14:textId="77777777" w:rsidR="0096544A" w:rsidRPr="00084A9F" w:rsidRDefault="002762D3" w:rsidP="0096544A">
      <w:pPr>
        <w:pStyle w:val="ListParagraph"/>
        <w:numPr>
          <w:ilvl w:val="1"/>
          <w:numId w:val="21"/>
        </w:numPr>
      </w:pPr>
      <w:r>
        <w:t>Claim</w:t>
      </w:r>
      <w:r w:rsidR="0096544A">
        <w:t xml:space="preserve"> any loot</w:t>
      </w:r>
    </w:p>
    <w:p w14:paraId="4E6B6F51" w14:textId="77777777" w:rsidR="00994AEE" w:rsidRDefault="00994AEE" w:rsidP="00994AEE">
      <w:pPr>
        <w:pStyle w:val="Heading3"/>
      </w:pPr>
      <w:bookmarkStart w:id="79" w:name="_Toc472602386"/>
      <w:r>
        <w:lastRenderedPageBreak/>
        <w:t>Obstacles</w:t>
      </w:r>
      <w:bookmarkEnd w:id="79"/>
    </w:p>
    <w:p w14:paraId="0A9A63F9" w14:textId="77777777"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14:paraId="5FFA105C" w14:textId="77777777" w:rsidR="00F516F0" w:rsidRDefault="00F516F0" w:rsidP="00F516F0">
      <w:pPr>
        <w:pStyle w:val="Heading3"/>
      </w:pPr>
      <w:bookmarkStart w:id="80" w:name="_Toc472602387"/>
      <w:r>
        <w:t>Set Pieces</w:t>
      </w:r>
      <w:r w:rsidR="0043779E">
        <w:t xml:space="preserve"> </w:t>
      </w:r>
      <w:r>
        <w:t>/</w:t>
      </w:r>
      <w:r w:rsidR="0043779E">
        <w:t xml:space="preserve"> </w:t>
      </w:r>
      <w:r>
        <w:t>Scripted Events</w:t>
      </w:r>
      <w:bookmarkEnd w:id="80"/>
    </w:p>
    <w:p w14:paraId="17528F83" w14:textId="77777777" w:rsidR="00A107C1" w:rsidRDefault="00A107C1" w:rsidP="00A107C1">
      <w:pPr>
        <w:pStyle w:val="Heading4"/>
      </w:pPr>
      <w:r>
        <w:t>Investigation Work</w:t>
      </w:r>
    </w:p>
    <w:p w14:paraId="55585241" w14:textId="77777777"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14:paraId="38587443" w14:textId="77777777" w:rsidR="00A107C1" w:rsidRDefault="00A107C1" w:rsidP="00A107C1">
      <w:pPr>
        <w:pStyle w:val="Heading4"/>
      </w:pPr>
      <w:r>
        <w:t>Final Fight</w:t>
      </w:r>
    </w:p>
    <w:p w14:paraId="3470F05A" w14:textId="77777777"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14:paraId="6BC18782" w14:textId="77777777" w:rsidR="009E6834" w:rsidRPr="009C02C8" w:rsidRDefault="008202C3" w:rsidP="009651B2">
      <w:pPr>
        <w:pStyle w:val="Heading2"/>
      </w:pPr>
      <w:bookmarkStart w:id="81" w:name="_Toc472602388"/>
      <w:r>
        <w:t>Visual Development</w:t>
      </w:r>
      <w:bookmarkEnd w:id="81"/>
    </w:p>
    <w:p w14:paraId="7A7865C2" w14:textId="77777777" w:rsidR="00AA70C6" w:rsidRPr="00AA70C6" w:rsidRDefault="00F775A4" w:rsidP="00AA70C6">
      <w:pPr>
        <w:pStyle w:val="Heading3"/>
      </w:pPr>
      <w:bookmarkStart w:id="82" w:name="_Toc472602389"/>
      <w:r>
        <w:t>Style</w:t>
      </w:r>
      <w:bookmarkEnd w:id="82"/>
    </w:p>
    <w:p w14:paraId="77E4B417" w14:textId="77777777" w:rsidR="000E4424" w:rsidRPr="00303314" w:rsidRDefault="00DE0314" w:rsidP="00CC095B">
      <w:r w:rsidRPr="00AA70C6">
        <w:rPr>
          <w:noProof/>
          <w:lang w:eastAsia="en-GB"/>
        </w:rPr>
        <w:drawing>
          <wp:anchor distT="0" distB="0" distL="114300" distR="114300" simplePos="0" relativeHeight="251665408" behindDoc="1" locked="0" layoutInCell="1" allowOverlap="1" wp14:anchorId="389FAA16" wp14:editId="604CD22D">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14:paraId="1BDDD6DC" w14:textId="77777777" w:rsidR="00F775A4" w:rsidRPr="00F775A4" w:rsidRDefault="00F775A4" w:rsidP="00F775A4">
      <w:pPr>
        <w:pStyle w:val="Heading3"/>
      </w:pPr>
      <w:bookmarkStart w:id="83" w:name="_Toc472602390"/>
      <w:r w:rsidRPr="00F775A4">
        <w:t>Colour Palette</w:t>
      </w:r>
      <w:bookmarkEnd w:id="83"/>
    </w:p>
    <w:p w14:paraId="28887D2E" w14:textId="77777777" w:rsidR="00432373" w:rsidRDefault="00DE0314" w:rsidP="0099447C">
      <w:r>
        <w:rPr>
          <w:noProof/>
          <w:lang w:eastAsia="en-GB"/>
        </w:rPr>
        <mc:AlternateContent>
          <mc:Choice Requires="wps">
            <w:drawing>
              <wp:anchor distT="0" distB="0" distL="114300" distR="114300" simplePos="0" relativeHeight="251693056" behindDoc="1" locked="0" layoutInCell="1" allowOverlap="1" wp14:anchorId="7E27ED6C" wp14:editId="5CCC49B6">
                <wp:simplePos x="0" y="0"/>
                <wp:positionH relativeFrom="column">
                  <wp:posOffset>2936875</wp:posOffset>
                </wp:positionH>
                <wp:positionV relativeFrom="paragraph">
                  <wp:posOffset>1040075</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14:paraId="43CF0292" w14:textId="77777777" w:rsidR="00A5651D" w:rsidRPr="00E77E09" w:rsidRDefault="00A5651D"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ED6C" id="Text Box 4" o:spid="_x0000_s1028" type="#_x0000_t202" style="position:absolute;margin-left:231.25pt;margin-top:81.9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" stroked="f">
                <v:textbox style="mso-fit-shape-to-text:t" inset="0,0,0,0">
                  <w:txbxContent>
                    <w:p w14:paraId="43CF0292" w14:textId="77777777" w:rsidR="00A5651D" w:rsidRPr="00E77E09" w:rsidRDefault="00A5651D"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2434A02A" wp14:editId="11F124F5">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14:paraId="17371D96" w14:textId="77777777" w:rsidR="00DE0314" w:rsidRPr="00337DD0" w:rsidRDefault="00DE0314" w:rsidP="0099447C"/>
    <w:p w14:paraId="3876CF18" w14:textId="77777777" w:rsidR="0099447C" w:rsidRDefault="0099447C" w:rsidP="0099447C">
      <w:pPr>
        <w:pStyle w:val="Heading3"/>
      </w:pPr>
      <w:bookmarkStart w:id="84" w:name="_Toc472602391"/>
      <w:r>
        <w:lastRenderedPageBreak/>
        <w:t>Lighting</w:t>
      </w:r>
      <w:bookmarkEnd w:id="84"/>
    </w:p>
    <w:p w14:paraId="40F3B01F" w14:textId="77777777" w:rsidR="00877AA1" w:rsidRDefault="004269B0" w:rsidP="00CC095B">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14:paraId="5FB87E62" w14:textId="77777777" w:rsidR="00C913F2" w:rsidRDefault="00636595" w:rsidP="00C913F2">
      <w:pPr>
        <w:keepNext/>
      </w:pPr>
      <w:r>
        <w:rPr>
          <w:noProof/>
          <w:lang w:eastAsia="en-GB"/>
        </w:rPr>
        <w:drawing>
          <wp:inline distT="0" distB="0" distL="0" distR="0" wp14:anchorId="6B23793B" wp14:editId="4AEECF68">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6">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14:paraId="43D56FBC" w14:textId="77777777" w:rsidR="00636595" w:rsidRPr="00B42657" w:rsidRDefault="00C913F2" w:rsidP="007661AF">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bookmarkStart w:id="85" w:name="_GoBack"/>
      <w:bookmarkEnd w:id="85"/>
    </w:p>
    <w:p w14:paraId="6E2C5BFB" w14:textId="77777777" w:rsidR="00BC14FA" w:rsidRDefault="00BC14FA" w:rsidP="00BC14FA">
      <w:pPr>
        <w:pStyle w:val="Heading2"/>
      </w:pPr>
      <w:bookmarkStart w:id="86" w:name="_Toc472602392"/>
      <w:r>
        <w:t>Top-Down Layout and concept art</w:t>
      </w:r>
      <w:bookmarkEnd w:id="86"/>
    </w:p>
    <w:p w14:paraId="36D1A079" w14:textId="77777777"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14:paraId="23061834" w14:textId="77777777"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14:paraId="3BDB38FD" w14:textId="77777777" w:rsidR="00171374" w:rsidRDefault="00171374" w:rsidP="00BC14FA">
      <w:pPr>
        <w:pStyle w:val="Heading3"/>
      </w:pPr>
      <w:bookmarkStart w:id="87" w:name="_Toc472602393"/>
      <w:r>
        <w:rPr>
          <w:rFonts w:asciiTheme="minorHAnsi" w:eastAsiaTheme="minorEastAsia" w:hAnsiTheme="minorHAnsi" w:cstheme="minorBidi"/>
          <w:noProof/>
          <w:color w:val="455F51" w:themeColor="text2"/>
          <w:lang w:eastAsia="en-GB"/>
        </w:rPr>
        <w:lastRenderedPageBreak/>
        <w:drawing>
          <wp:anchor distT="0" distB="0" distL="114300" distR="114300" simplePos="0" relativeHeight="251662336" behindDoc="0" locked="0" layoutInCell="1" allowOverlap="1" wp14:anchorId="4697B61A" wp14:editId="4531DDCF">
            <wp:simplePos x="0" y="0"/>
            <wp:positionH relativeFrom="margin">
              <wp:posOffset>333375</wp:posOffset>
            </wp:positionH>
            <wp:positionV relativeFrom="paragraph">
              <wp:posOffset>419100</wp:posOffset>
            </wp:positionV>
            <wp:extent cx="6000750" cy="3746500"/>
            <wp:effectExtent l="171450" t="171450" r="171450" b="1968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3746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BC14FA">
        <w:t>Level Layout</w:t>
      </w:r>
      <w:bookmarkEnd w:id="87"/>
    </w:p>
    <w:p w14:paraId="6426214B" w14:textId="77777777" w:rsidR="00BC14FA" w:rsidRDefault="000C11B3" w:rsidP="00BC14FA">
      <w:pPr>
        <w:pStyle w:val="Heading3"/>
      </w:pPr>
      <w:bookmarkStart w:id="88" w:name="_Toc472602394"/>
      <w:r>
        <w:t>Concept Art</w:t>
      </w:r>
      <w:bookmarkEnd w:id="88"/>
    </w:p>
    <w:p w14:paraId="25D81CDB" w14:textId="77777777" w:rsidR="000F1510" w:rsidRDefault="000C11B3" w:rsidP="00171374">
      <w:pPr>
        <w:pStyle w:val="Heading3"/>
        <w:jc w:val="center"/>
      </w:pPr>
      <w:bookmarkStart w:id="89" w:name="_Toc472602395"/>
      <w:r w:rsidRPr="000C11B3">
        <w:rPr>
          <w:rFonts w:asciiTheme="minorHAnsi" w:eastAsiaTheme="minorEastAsia" w:hAnsiTheme="minorHAnsi" w:cstheme="minorBidi"/>
          <w:noProof/>
          <w:color w:val="455F51" w:themeColor="text2"/>
          <w:lang w:eastAsia="en-GB"/>
        </w:rPr>
        <w:drawing>
          <wp:inline distT="0" distB="0" distL="0" distR="0" wp14:anchorId="25172A4A" wp14:editId="04BE156E">
            <wp:extent cx="6248400" cy="3514725"/>
            <wp:effectExtent l="152400" t="152400" r="361950" b="37147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56858" cy="3519483"/>
                    </a:xfrm>
                    <a:prstGeom prst="rect">
                      <a:avLst/>
                    </a:prstGeom>
                    <a:ln>
                      <a:noFill/>
                    </a:ln>
                    <a:effectLst>
                      <a:outerShdw blurRad="292100" dist="139700" dir="2700000" algn="tl" rotWithShape="0">
                        <a:srgbClr val="333333">
                          <a:alpha val="65000"/>
                        </a:srgbClr>
                      </a:outerShdw>
                    </a:effectLst>
                  </pic:spPr>
                </pic:pic>
              </a:graphicData>
            </a:graphic>
          </wp:inline>
        </w:drawing>
      </w:r>
      <w:bookmarkEnd w:id="89"/>
      <w:r w:rsidRPr="000C11B3">
        <w:rPr>
          <w:rFonts w:asciiTheme="minorHAnsi" w:eastAsiaTheme="minorEastAsia" w:hAnsiTheme="minorHAnsi" w:cstheme="minorBidi"/>
          <w:noProof/>
          <w:color w:val="455F51" w:themeColor="text2"/>
          <w:lang w:eastAsia="en-GB"/>
        </w:rPr>
        <w:t xml:space="preserve"> </w:t>
      </w:r>
    </w:p>
    <w:p w14:paraId="6ED7B288" w14:textId="77777777" w:rsidR="00BC14FA" w:rsidRDefault="00BC14FA" w:rsidP="000F1510">
      <w:pPr>
        <w:pStyle w:val="Heading3"/>
      </w:pPr>
      <w:bookmarkStart w:id="90" w:name="_Toc472602396"/>
      <w:r>
        <w:lastRenderedPageBreak/>
        <w:t>Engine</w:t>
      </w:r>
      <w:bookmarkEnd w:id="90"/>
    </w:p>
    <w:p w14:paraId="63E8F55A" w14:textId="77777777"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14:paraId="7B1977E6" w14:textId="77777777" w:rsidR="002556FF" w:rsidRDefault="002556FF" w:rsidP="002556FF">
      <w:pPr>
        <w:pStyle w:val="ListParagraph"/>
        <w:numPr>
          <w:ilvl w:val="0"/>
          <w:numId w:val="29"/>
        </w:numPr>
      </w:pPr>
      <w:r>
        <w:t>Easy to use</w:t>
      </w:r>
      <w:r w:rsidR="00F740A7">
        <w:t>, through prior experience</w:t>
      </w:r>
    </w:p>
    <w:p w14:paraId="1B19BC93" w14:textId="77777777"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14:paraId="45641D5B" w14:textId="77777777"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14:paraId="2CC7109D" w14:textId="77777777"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0B48C773" wp14:editId="021839E2">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14:paraId="6BD527BB" w14:textId="77777777" w:rsidR="003C2A24" w:rsidRDefault="003C2A24" w:rsidP="00F775A4"/>
    <w:p w14:paraId="6B6222D3" w14:textId="77777777" w:rsidR="00B63351" w:rsidRDefault="00B63351" w:rsidP="00B63351">
      <w:pPr>
        <w:pStyle w:val="Heading3"/>
      </w:pPr>
      <w:bookmarkStart w:id="91" w:name="_Toc472602397"/>
      <w:r>
        <w:t>Engine Store</w:t>
      </w:r>
      <w:bookmarkEnd w:id="91"/>
    </w:p>
    <w:p w14:paraId="2EDED617" w14:textId="77777777" w:rsidR="003B667A" w:rsidRDefault="002556FF" w:rsidP="00F775A4">
      <w:r>
        <w:rPr>
          <w:noProof/>
          <w:lang w:eastAsia="en-GB"/>
        </w:rPr>
        <w:drawing>
          <wp:anchor distT="0" distB="0" distL="114300" distR="114300" simplePos="0" relativeHeight="251689984" behindDoc="1" locked="0" layoutInCell="1" allowOverlap="1" wp14:anchorId="767141EE" wp14:editId="71FB357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14:paraId="35C7F750" w14:textId="77777777" w:rsidR="00072E9F" w:rsidRDefault="00072E9F" w:rsidP="00072E9F">
      <w:pPr>
        <w:pStyle w:val="ListParagraph"/>
        <w:numPr>
          <w:ilvl w:val="0"/>
          <w:numId w:val="30"/>
        </w:numPr>
      </w:pPr>
      <w:r>
        <w:t>Architecture buildings e.g. Bridge &amp; Campsite</w:t>
      </w:r>
    </w:p>
    <w:p w14:paraId="5367926D" w14:textId="77777777" w:rsidR="00072E9F" w:rsidRDefault="00072E9F" w:rsidP="00072E9F">
      <w:pPr>
        <w:pStyle w:val="ListParagraph"/>
        <w:numPr>
          <w:ilvl w:val="0"/>
          <w:numId w:val="30"/>
        </w:numPr>
      </w:pPr>
      <w:r>
        <w:t>Nature Terrain Kit</w:t>
      </w:r>
    </w:p>
    <w:p w14:paraId="47693BAF" w14:textId="77777777" w:rsidR="00602127" w:rsidRDefault="00602127" w:rsidP="00072E9F">
      <w:pPr>
        <w:pStyle w:val="ListParagraph"/>
        <w:numPr>
          <w:ilvl w:val="0"/>
          <w:numId w:val="30"/>
        </w:numPr>
      </w:pPr>
      <w:r>
        <w:t>Standard Assets</w:t>
      </w:r>
    </w:p>
    <w:p w14:paraId="2B238B7B" w14:textId="77777777" w:rsidR="0061017B" w:rsidRDefault="0061017B" w:rsidP="00072E9F">
      <w:pPr>
        <w:pStyle w:val="ListParagraph"/>
        <w:numPr>
          <w:ilvl w:val="0"/>
          <w:numId w:val="30"/>
        </w:numPr>
      </w:pPr>
      <w:r>
        <w:t>Particle Effect Systems</w:t>
      </w:r>
    </w:p>
    <w:p w14:paraId="0DAABE89" w14:textId="77777777" w:rsidR="001C2A1B" w:rsidRDefault="004E281D" w:rsidP="00072E9F">
      <w:pPr>
        <w:pStyle w:val="ListParagraph"/>
        <w:numPr>
          <w:ilvl w:val="0"/>
          <w:numId w:val="30"/>
        </w:numPr>
      </w:pPr>
      <w:r>
        <w:t>Character m</w:t>
      </w:r>
      <w:r w:rsidR="001C2A1B">
        <w:t xml:space="preserve">odels </w:t>
      </w:r>
      <w:r>
        <w:t>e.g.</w:t>
      </w:r>
      <w:r w:rsidR="001C2A1B">
        <w:t xml:space="preserve"> Zombie model</w:t>
      </w:r>
    </w:p>
    <w:p w14:paraId="6A5C40DE" w14:textId="77777777" w:rsidR="00585101" w:rsidRDefault="00585101" w:rsidP="00072E9F">
      <w:pPr>
        <w:pStyle w:val="ListParagraph"/>
        <w:numPr>
          <w:ilvl w:val="0"/>
          <w:numId w:val="30"/>
        </w:numPr>
      </w:pPr>
      <w:r>
        <w:t xml:space="preserve">High quality </w:t>
      </w:r>
      <w:r w:rsidR="000B517F">
        <w:t xml:space="preserve">night </w:t>
      </w:r>
      <w:r>
        <w:t>time skybox</w:t>
      </w:r>
    </w:p>
    <w:p w14:paraId="70318034" w14:textId="77777777" w:rsidR="00585101" w:rsidRDefault="00585101" w:rsidP="00072E9F">
      <w:pPr>
        <w:pStyle w:val="ListParagraph"/>
        <w:numPr>
          <w:ilvl w:val="0"/>
          <w:numId w:val="30"/>
        </w:numPr>
      </w:pPr>
      <w:r>
        <w:t>Additional one time use models e.g. Moon</w:t>
      </w:r>
    </w:p>
    <w:p w14:paraId="361038E3" w14:textId="77777777" w:rsidR="003B667A" w:rsidRDefault="003300EA" w:rsidP="00F775A4">
      <w:pPr>
        <w:pStyle w:val="ListParagraph"/>
        <w:numPr>
          <w:ilvl w:val="0"/>
          <w:numId w:val="30"/>
        </w:numPr>
      </w:pPr>
      <w:r>
        <w:t>UI textures and prefabs.</w:t>
      </w:r>
    </w:p>
    <w:p w14:paraId="276328D2" w14:textId="77777777" w:rsidR="009B71C3" w:rsidRDefault="009B71C3" w:rsidP="009B71C3">
      <w:pPr>
        <w:pStyle w:val="Heading1"/>
      </w:pPr>
      <w:bookmarkStart w:id="92" w:name="_Toc472602398"/>
      <w:r>
        <w:lastRenderedPageBreak/>
        <w:t>Project Planning and Control</w:t>
      </w:r>
      <w:bookmarkEnd w:id="92"/>
    </w:p>
    <w:p w14:paraId="2221B74A" w14:textId="77777777" w:rsidR="00994AEE" w:rsidRDefault="00381B8D" w:rsidP="002C1E03">
      <w:r>
        <w:t>To make sure the level is built on time and has a level of polish I have built out a solid plan to make sure enough time is set aside to accomplish these goals</w:t>
      </w:r>
      <w:r w:rsidR="00C14536">
        <w:t>.</w:t>
      </w:r>
    </w:p>
    <w:p w14:paraId="028151CD" w14:textId="77777777" w:rsidR="00C57763" w:rsidRDefault="00C57763" w:rsidP="00C57763">
      <w:pPr>
        <w:pStyle w:val="Heading2"/>
      </w:pPr>
      <w:bookmarkStart w:id="93" w:name="_Toc472602399"/>
      <w:r>
        <w:t>Allocation of tasks</w:t>
      </w:r>
      <w:bookmarkEnd w:id="93"/>
    </w:p>
    <w:p w14:paraId="362BD6A0" w14:textId="77777777"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14:paraId="4AD597F6" w14:textId="77777777" w:rsidR="00C437B7" w:rsidRDefault="00C437B7" w:rsidP="00C437B7">
      <w:pPr>
        <w:pStyle w:val="Heading2"/>
      </w:pPr>
      <w:bookmarkStart w:id="94" w:name="_Toc472602400"/>
      <w:r>
        <w:t>Project plan</w:t>
      </w:r>
      <w:bookmarkEnd w:id="94"/>
    </w:p>
    <w:p w14:paraId="7F338F0E" w14:textId="77777777" w:rsidR="00FA2C53" w:rsidRDefault="00FA2C53" w:rsidP="00C437B7">
      <w:r>
        <w:t>I have split up the project into three stages.</w:t>
      </w:r>
    </w:p>
    <w:p w14:paraId="7804125B" w14:textId="77777777"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14:paraId="4F411A14" w14:textId="77777777"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14:paraId="0F925633" w14:textId="77777777" w:rsidR="002C231F" w:rsidRDefault="00EC65BE" w:rsidP="002C231F">
      <w:pPr>
        <w:pStyle w:val="Heading4"/>
      </w:pPr>
      <w:r>
        <w:t>Implementation</w:t>
      </w:r>
      <w:r w:rsidR="002C231F">
        <w:t xml:space="preserve"> Stage</w:t>
      </w:r>
    </w:p>
    <w:p w14:paraId="7C018956" w14:textId="77777777"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14:paraId="61FEABE4" w14:textId="77777777" w:rsidR="002C231F" w:rsidRDefault="00EC65BE" w:rsidP="00EC65BE">
      <w:pPr>
        <w:pStyle w:val="Heading4"/>
      </w:pPr>
      <w:r>
        <w:t>Maintenance &amp; Testing</w:t>
      </w:r>
      <w:r w:rsidR="00DE2D19">
        <w:t xml:space="preserve"> Stage</w:t>
      </w:r>
    </w:p>
    <w:p w14:paraId="02152937" w14:textId="77777777"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14:paraId="00DADF3A" w14:textId="77777777" w:rsidR="00C437B7" w:rsidRDefault="00531969" w:rsidP="00C437B7">
      <w:pPr>
        <w:pStyle w:val="Heading2"/>
      </w:pPr>
      <w:bookmarkStart w:id="95" w:name="_Toc472602401"/>
      <w:r>
        <w:t>Duration, Start and E</w:t>
      </w:r>
      <w:r w:rsidR="00C437B7">
        <w:t>nd dates</w:t>
      </w:r>
      <w:bookmarkEnd w:id="95"/>
    </w:p>
    <w:p w14:paraId="67B2690B" w14:textId="77777777" w:rsidR="00C437B7" w:rsidRDefault="00593B62" w:rsidP="00C437B7">
      <w:r>
        <w:t xml:space="preserve">The previous </w:t>
      </w:r>
      <w:r w:rsidR="005B1ABF">
        <w:t>mentioned stages</w:t>
      </w:r>
      <w:r>
        <w:t xml:space="preserve"> have the following dates attached to them.</w:t>
      </w:r>
    </w:p>
    <w:p w14:paraId="4274CBF1" w14:textId="77777777"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14:paraId="15C0BA70" w14:textId="77777777"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14:paraId="1DBD2505" w14:textId="77777777"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14:paraId="7C41EB7B" w14:textId="77777777" w:rsidR="00C437B7" w:rsidRDefault="00F86475" w:rsidP="00C437B7">
      <w:pPr>
        <w:pStyle w:val="Heading2"/>
      </w:pPr>
      <w:bookmarkStart w:id="96" w:name="_Toc472602402"/>
      <w:r>
        <w:t>T</w:t>
      </w:r>
      <w:r w:rsidR="00C437B7">
        <w:t>asks and sub-tasks</w:t>
      </w:r>
      <w:bookmarkEnd w:id="96"/>
    </w:p>
    <w:p w14:paraId="07F3D682" w14:textId="77777777" w:rsidR="00C437B7" w:rsidRDefault="006433BA" w:rsidP="00C437B7">
      <w:r>
        <w:t>Tasks and sub tasks are evenly split into the three stages discussed. To see a full breakdown of the timing for the tasks you can see a Gantt chart in the next section.</w:t>
      </w:r>
    </w:p>
    <w:p w14:paraId="3078E06A" w14:textId="77777777" w:rsidR="006433BA" w:rsidRDefault="006433BA" w:rsidP="006433BA">
      <w:pPr>
        <w:pStyle w:val="Heading5"/>
      </w:pPr>
      <w:r>
        <w:t>Pre Development Experimentation Stage</w:t>
      </w:r>
    </w:p>
    <w:p w14:paraId="28461C46" w14:textId="77777777" w:rsidR="006433BA" w:rsidRDefault="007D07BD" w:rsidP="00E57365">
      <w:pPr>
        <w:pStyle w:val="ListParagraph"/>
        <w:numPr>
          <w:ilvl w:val="0"/>
          <w:numId w:val="23"/>
        </w:numPr>
      </w:pPr>
      <w:r>
        <w:t>Acquire Assets</w:t>
      </w:r>
      <w:r w:rsidR="00E57365">
        <w:tab/>
      </w:r>
    </w:p>
    <w:p w14:paraId="24B77423" w14:textId="77777777" w:rsidR="00E57365" w:rsidRDefault="007D07BD" w:rsidP="00E57365">
      <w:pPr>
        <w:pStyle w:val="ListParagraph"/>
        <w:numPr>
          <w:ilvl w:val="1"/>
          <w:numId w:val="23"/>
        </w:numPr>
      </w:pPr>
      <w:r>
        <w:t>Get terrain models e.g. Trees, grass, rocks,</w:t>
      </w:r>
    </w:p>
    <w:p w14:paraId="2CEF19DD" w14:textId="77777777"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14:paraId="6BC00122" w14:textId="77777777" w:rsidR="00E57365" w:rsidRDefault="007D07BD" w:rsidP="00E57365">
      <w:pPr>
        <w:pStyle w:val="ListParagraph"/>
        <w:numPr>
          <w:ilvl w:val="0"/>
          <w:numId w:val="23"/>
        </w:numPr>
      </w:pPr>
      <w:r>
        <w:t>Develop Mechanics</w:t>
      </w:r>
    </w:p>
    <w:p w14:paraId="3FF86AFD" w14:textId="77777777" w:rsidR="00E57365" w:rsidRDefault="000E4424" w:rsidP="00E57365">
      <w:pPr>
        <w:pStyle w:val="ListParagraph"/>
        <w:numPr>
          <w:ilvl w:val="1"/>
          <w:numId w:val="23"/>
        </w:numPr>
      </w:pPr>
      <w:r>
        <w:t xml:space="preserve">Implement </w:t>
      </w:r>
      <w:r w:rsidR="002010AD">
        <w:t>spell casting mechanics</w:t>
      </w:r>
    </w:p>
    <w:p w14:paraId="382D4CA5" w14:textId="77777777" w:rsidR="002A4F8A" w:rsidRDefault="002A4F8A" w:rsidP="00E57365">
      <w:pPr>
        <w:pStyle w:val="ListParagraph"/>
        <w:numPr>
          <w:ilvl w:val="1"/>
          <w:numId w:val="23"/>
        </w:numPr>
      </w:pPr>
      <w:r>
        <w:t>Implement openable chests</w:t>
      </w:r>
    </w:p>
    <w:p w14:paraId="3CE21C86" w14:textId="77777777" w:rsidR="00C84082" w:rsidRDefault="00C84082" w:rsidP="00E57365">
      <w:pPr>
        <w:pStyle w:val="ListParagraph"/>
        <w:numPr>
          <w:ilvl w:val="1"/>
          <w:numId w:val="23"/>
        </w:numPr>
      </w:pPr>
      <w:r>
        <w:t xml:space="preserve">Implement </w:t>
      </w:r>
      <w:r w:rsidR="00415CAE">
        <w:t>clue mechanics</w:t>
      </w:r>
    </w:p>
    <w:p w14:paraId="496D1E91" w14:textId="77777777" w:rsidR="00FE2162" w:rsidRDefault="00FE2162" w:rsidP="00FE2162">
      <w:pPr>
        <w:pStyle w:val="Heading5"/>
      </w:pPr>
      <w:r>
        <w:lastRenderedPageBreak/>
        <w:t>Implementation Stage</w:t>
      </w:r>
    </w:p>
    <w:p w14:paraId="7A3A6B00" w14:textId="77777777" w:rsidR="00FE2162" w:rsidRDefault="003A7237" w:rsidP="00FE2162">
      <w:pPr>
        <w:pStyle w:val="ListParagraph"/>
        <w:numPr>
          <w:ilvl w:val="0"/>
          <w:numId w:val="24"/>
        </w:numPr>
      </w:pPr>
      <w:r>
        <w:t>Implement level in unity</w:t>
      </w:r>
    </w:p>
    <w:p w14:paraId="2E27E666" w14:textId="77777777" w:rsidR="00FE2162" w:rsidRDefault="000F35AB" w:rsidP="00FE2162">
      <w:pPr>
        <w:pStyle w:val="ListParagraph"/>
        <w:numPr>
          <w:ilvl w:val="1"/>
          <w:numId w:val="24"/>
        </w:numPr>
      </w:pPr>
      <w:r>
        <w:t>Place campsite</w:t>
      </w:r>
    </w:p>
    <w:p w14:paraId="4BBE9339" w14:textId="77777777" w:rsidR="00FE2162" w:rsidRDefault="000F35AB" w:rsidP="00FE2162">
      <w:pPr>
        <w:pStyle w:val="ListParagraph"/>
        <w:numPr>
          <w:ilvl w:val="1"/>
          <w:numId w:val="24"/>
        </w:numPr>
      </w:pPr>
      <w:r>
        <w:t>Create enclave</w:t>
      </w:r>
    </w:p>
    <w:p w14:paraId="6922C613" w14:textId="77777777" w:rsidR="000F35AB" w:rsidRDefault="00CF4D9D" w:rsidP="00FE2162">
      <w:pPr>
        <w:pStyle w:val="ListParagraph"/>
        <w:numPr>
          <w:ilvl w:val="1"/>
          <w:numId w:val="24"/>
        </w:numPr>
      </w:pPr>
      <w:r>
        <w:t>Add pathways</w:t>
      </w:r>
    </w:p>
    <w:p w14:paraId="7615B4F8" w14:textId="77777777" w:rsidR="00145A2D" w:rsidRDefault="00145A2D" w:rsidP="00FE2162">
      <w:pPr>
        <w:pStyle w:val="ListParagraph"/>
        <w:numPr>
          <w:ilvl w:val="1"/>
          <w:numId w:val="24"/>
        </w:numPr>
      </w:pPr>
      <w:r>
        <w:t>Add terrain features</w:t>
      </w:r>
    </w:p>
    <w:p w14:paraId="39CC87C7" w14:textId="77777777" w:rsidR="00FE2162" w:rsidRDefault="00FC2A46" w:rsidP="00FE2162">
      <w:pPr>
        <w:pStyle w:val="ListParagraph"/>
        <w:numPr>
          <w:ilvl w:val="0"/>
          <w:numId w:val="24"/>
        </w:numPr>
      </w:pPr>
      <w:r>
        <w:t>Add Controls</w:t>
      </w:r>
    </w:p>
    <w:p w14:paraId="7681B688" w14:textId="77777777" w:rsidR="00FE2162" w:rsidRDefault="006C7018" w:rsidP="00FE2162">
      <w:pPr>
        <w:pStyle w:val="ListParagraph"/>
        <w:numPr>
          <w:ilvl w:val="1"/>
          <w:numId w:val="24"/>
        </w:numPr>
      </w:pPr>
      <w:r>
        <w:t>Implement PC controls</w:t>
      </w:r>
    </w:p>
    <w:p w14:paraId="6944660E" w14:textId="77777777" w:rsidR="006C7018" w:rsidRDefault="00C37562" w:rsidP="00FE2162">
      <w:pPr>
        <w:pStyle w:val="ListParagraph"/>
        <w:numPr>
          <w:ilvl w:val="1"/>
          <w:numId w:val="24"/>
        </w:numPr>
      </w:pPr>
      <w:r>
        <w:t>Refine PC controls</w:t>
      </w:r>
    </w:p>
    <w:p w14:paraId="000C2199" w14:textId="77777777" w:rsidR="00151381" w:rsidRDefault="00151381" w:rsidP="00151381">
      <w:pPr>
        <w:pStyle w:val="ListParagraph"/>
        <w:numPr>
          <w:ilvl w:val="0"/>
          <w:numId w:val="24"/>
        </w:numPr>
      </w:pPr>
      <w:r>
        <w:t>Implement UI Items</w:t>
      </w:r>
    </w:p>
    <w:p w14:paraId="6C719D62" w14:textId="77777777" w:rsidR="00151381" w:rsidRDefault="00151381" w:rsidP="00151381">
      <w:pPr>
        <w:pStyle w:val="ListParagraph"/>
        <w:numPr>
          <w:ilvl w:val="1"/>
          <w:numId w:val="24"/>
        </w:numPr>
      </w:pPr>
      <w:r>
        <w:t>Add Menu</w:t>
      </w:r>
    </w:p>
    <w:p w14:paraId="5DAF9849" w14:textId="77777777" w:rsidR="00151381" w:rsidRDefault="00151381" w:rsidP="00151381">
      <w:pPr>
        <w:pStyle w:val="ListParagraph"/>
        <w:numPr>
          <w:ilvl w:val="1"/>
          <w:numId w:val="24"/>
        </w:numPr>
      </w:pPr>
      <w:r>
        <w:t>Add Narrative Dialogs</w:t>
      </w:r>
    </w:p>
    <w:p w14:paraId="34720E59" w14:textId="77777777" w:rsidR="00DC6859" w:rsidRDefault="00DC6859" w:rsidP="00DC6859">
      <w:pPr>
        <w:pStyle w:val="ListParagraph"/>
        <w:numPr>
          <w:ilvl w:val="0"/>
          <w:numId w:val="24"/>
        </w:numPr>
      </w:pPr>
      <w:r>
        <w:t>Add Scenes</w:t>
      </w:r>
    </w:p>
    <w:p w14:paraId="169D4068" w14:textId="77777777" w:rsidR="00DC6859" w:rsidRDefault="00DC6859" w:rsidP="00DC6859">
      <w:pPr>
        <w:pStyle w:val="ListParagraph"/>
        <w:numPr>
          <w:ilvl w:val="1"/>
          <w:numId w:val="24"/>
        </w:numPr>
      </w:pPr>
      <w:r>
        <w:t>Add Menu Scene</w:t>
      </w:r>
    </w:p>
    <w:p w14:paraId="29BC819E" w14:textId="77777777" w:rsidR="00DC6859" w:rsidRDefault="00DC6859" w:rsidP="00DC6859">
      <w:pPr>
        <w:pStyle w:val="ListParagraph"/>
        <w:numPr>
          <w:ilvl w:val="1"/>
          <w:numId w:val="24"/>
        </w:numPr>
      </w:pPr>
      <w:r>
        <w:t>Add About Scene</w:t>
      </w:r>
    </w:p>
    <w:p w14:paraId="3FC547D7" w14:textId="77777777" w:rsidR="00DC6859" w:rsidRPr="006433BA" w:rsidRDefault="00DC6859" w:rsidP="00DC6859">
      <w:pPr>
        <w:pStyle w:val="ListParagraph"/>
        <w:numPr>
          <w:ilvl w:val="1"/>
          <w:numId w:val="24"/>
        </w:numPr>
      </w:pPr>
      <w:r>
        <w:t>Add Showcase Scene</w:t>
      </w:r>
    </w:p>
    <w:p w14:paraId="0E61DADA" w14:textId="77777777" w:rsidR="006E6A04" w:rsidRDefault="006E6A04" w:rsidP="006E6A04">
      <w:pPr>
        <w:pStyle w:val="Heading5"/>
      </w:pPr>
      <w:r>
        <w:t>Maintenance and Testing Stage</w:t>
      </w:r>
    </w:p>
    <w:p w14:paraId="5B158535" w14:textId="77777777" w:rsidR="006E6A04" w:rsidRDefault="00151381" w:rsidP="006E6A04">
      <w:pPr>
        <w:pStyle w:val="ListParagraph"/>
        <w:numPr>
          <w:ilvl w:val="0"/>
          <w:numId w:val="25"/>
        </w:numPr>
      </w:pPr>
      <w:r>
        <w:t>QA Testing</w:t>
      </w:r>
    </w:p>
    <w:p w14:paraId="63A41BF1" w14:textId="77777777" w:rsidR="006E6A04" w:rsidRDefault="00151381" w:rsidP="006E6A04">
      <w:pPr>
        <w:pStyle w:val="ListParagraph"/>
        <w:numPr>
          <w:ilvl w:val="1"/>
          <w:numId w:val="25"/>
        </w:numPr>
      </w:pPr>
      <w:r>
        <w:t>Identify bugs</w:t>
      </w:r>
    </w:p>
    <w:p w14:paraId="29D0D6A7" w14:textId="77777777" w:rsidR="006E6A04" w:rsidRDefault="00151381" w:rsidP="006E6A04">
      <w:pPr>
        <w:pStyle w:val="ListParagraph"/>
        <w:numPr>
          <w:ilvl w:val="1"/>
          <w:numId w:val="25"/>
        </w:numPr>
      </w:pPr>
      <w:r>
        <w:t>Fix bugs</w:t>
      </w:r>
    </w:p>
    <w:p w14:paraId="4BC77FF0" w14:textId="77777777" w:rsidR="006E6A04" w:rsidRDefault="0051441C" w:rsidP="006E6A04">
      <w:pPr>
        <w:pStyle w:val="ListParagraph"/>
        <w:numPr>
          <w:ilvl w:val="0"/>
          <w:numId w:val="25"/>
        </w:numPr>
      </w:pPr>
      <w:r>
        <w:t>Final Polish</w:t>
      </w:r>
    </w:p>
    <w:p w14:paraId="3F83E7AA" w14:textId="77777777" w:rsidR="00FE2162" w:rsidRPr="006433BA" w:rsidRDefault="0051441C" w:rsidP="00FE2162">
      <w:pPr>
        <w:pStyle w:val="ListParagraph"/>
        <w:numPr>
          <w:ilvl w:val="1"/>
          <w:numId w:val="25"/>
        </w:numPr>
      </w:pPr>
      <w:r>
        <w:t>Reserved for any last adjustments</w:t>
      </w:r>
    </w:p>
    <w:p w14:paraId="425B378E" w14:textId="77777777" w:rsidR="00C437B7" w:rsidRDefault="00F86475" w:rsidP="00C437B7">
      <w:pPr>
        <w:pStyle w:val="Heading2"/>
      </w:pPr>
      <w:bookmarkStart w:id="97" w:name="_Toc472602403"/>
      <w:r>
        <w:t>G</w:t>
      </w:r>
      <w:r w:rsidR="00C437B7">
        <w:t>antt chart</w:t>
      </w:r>
      <w:bookmarkEnd w:id="97"/>
    </w:p>
    <w:p w14:paraId="406F1169" w14:textId="77777777"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14:paraId="7FFBC647" w14:textId="77777777" w:rsidR="0083484E" w:rsidRPr="00E81F33" w:rsidRDefault="0083484E" w:rsidP="00E81F33">
      <w:r>
        <w:rPr>
          <w:noProof/>
          <w:lang w:eastAsia="en-GB"/>
        </w:rPr>
        <w:drawing>
          <wp:anchor distT="0" distB="0" distL="114300" distR="114300" simplePos="0" relativeHeight="251663360" behindDoc="1" locked="0" layoutInCell="1" allowOverlap="1" wp14:anchorId="4D3EACEF" wp14:editId="787D282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F28986" w14:textId="77777777" w:rsidR="00C437B7" w:rsidRDefault="00F86475" w:rsidP="00E81F33">
      <w:pPr>
        <w:pStyle w:val="Heading2"/>
      </w:pPr>
      <w:bookmarkStart w:id="98" w:name="_Toc472602404"/>
      <w:r>
        <w:lastRenderedPageBreak/>
        <w:t>P</w:t>
      </w:r>
      <w:r w:rsidR="005C78A6">
        <w:t>rocess description</w:t>
      </w:r>
      <w:bookmarkEnd w:id="98"/>
    </w:p>
    <w:p w14:paraId="0B92E413" w14:textId="77777777"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14:paraId="1D447343" w14:textId="77777777" w:rsidR="00D57E29" w:rsidRDefault="00D57E29" w:rsidP="002C1E03"/>
    <w:p w14:paraId="66069A51" w14:textId="77777777" w:rsidR="00D57E29" w:rsidRDefault="00D57E29" w:rsidP="002C1E03"/>
    <w:p w14:paraId="265B127C" w14:textId="77777777" w:rsidR="00D57E29" w:rsidRDefault="00D57E29" w:rsidP="002C1E03"/>
    <w:p w14:paraId="0EE0D898" w14:textId="77777777" w:rsidR="00D57E29" w:rsidRDefault="00D57E29" w:rsidP="002C1E03"/>
    <w:p w14:paraId="62E205E0" w14:textId="77777777" w:rsidR="00D57E29" w:rsidRDefault="00D57E29" w:rsidP="002C1E03"/>
    <w:p w14:paraId="1408473B" w14:textId="77777777" w:rsidR="00D57E29" w:rsidRDefault="00D57E29" w:rsidP="002C1E03"/>
    <w:p w14:paraId="1CA168A5" w14:textId="77777777" w:rsidR="00D57E29" w:rsidRDefault="00D57E29" w:rsidP="002C1E03"/>
    <w:p w14:paraId="77383CFB" w14:textId="77777777" w:rsidR="00D57E29" w:rsidRDefault="00D57E29" w:rsidP="002C1E03"/>
    <w:p w14:paraId="43886E7B" w14:textId="77777777" w:rsidR="00D57E29" w:rsidRDefault="00D57E29" w:rsidP="002C1E03"/>
    <w:p w14:paraId="640343EA" w14:textId="77777777" w:rsidR="00D57E29" w:rsidRDefault="00D57E29" w:rsidP="002C1E03"/>
    <w:p w14:paraId="6C51630A" w14:textId="77777777" w:rsidR="00D57E29" w:rsidRDefault="00D57E29" w:rsidP="002C1E03"/>
    <w:p w14:paraId="09515A37" w14:textId="77777777" w:rsidR="00D57E29" w:rsidRDefault="00D57E29" w:rsidP="002C1E03"/>
    <w:p w14:paraId="10FEB2E5" w14:textId="77777777" w:rsidR="00D57E29" w:rsidRDefault="00D57E29" w:rsidP="002C1E03"/>
    <w:p w14:paraId="1621B68A" w14:textId="77777777" w:rsidR="00D57E29" w:rsidRDefault="00D57E29" w:rsidP="002C1E03"/>
    <w:p w14:paraId="26647A37" w14:textId="77777777" w:rsidR="00D57E29" w:rsidRDefault="00D57E29" w:rsidP="002C1E03"/>
    <w:p w14:paraId="77B15EA7" w14:textId="77777777" w:rsidR="00D57E29" w:rsidRDefault="00D57E29" w:rsidP="002C1E03"/>
    <w:p w14:paraId="6A89223A" w14:textId="77777777" w:rsidR="00D57E29" w:rsidRDefault="00D57E29" w:rsidP="002C1E03"/>
    <w:p w14:paraId="29F30B20" w14:textId="77777777" w:rsidR="00D57E29" w:rsidRDefault="00D57E29" w:rsidP="002C1E03"/>
    <w:p w14:paraId="6BFE8E5C" w14:textId="77777777" w:rsidR="00D57E29" w:rsidRDefault="00D57E29" w:rsidP="002C1E03"/>
    <w:p w14:paraId="1FA8410E" w14:textId="77777777" w:rsidR="00D57E29" w:rsidRDefault="00D57E29" w:rsidP="002C1E03"/>
    <w:p w14:paraId="14D483A4" w14:textId="77777777" w:rsidR="00D57E29" w:rsidRDefault="00D57E29" w:rsidP="002C1E03"/>
    <w:p w14:paraId="37CADDFB" w14:textId="77777777" w:rsidR="00D57E29" w:rsidRDefault="00D57E29" w:rsidP="002C1E03"/>
    <w:p w14:paraId="7CB2B0E2" w14:textId="77777777" w:rsidR="00D57E29" w:rsidRDefault="00D57E29" w:rsidP="002C1E03"/>
    <w:p w14:paraId="6E38D1F9" w14:textId="77777777" w:rsidR="00F230F4" w:rsidRDefault="00F230F4" w:rsidP="00F230F4">
      <w:pPr>
        <w:pStyle w:val="Heading1"/>
      </w:pPr>
      <w:bookmarkStart w:id="99" w:name="_Toc472602405"/>
      <w:r>
        <w:lastRenderedPageBreak/>
        <w:t>Playtesting</w:t>
      </w:r>
      <w:bookmarkEnd w:id="99"/>
    </w:p>
    <w:p w14:paraId="14DC31AC" w14:textId="77777777"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14:paraId="5E6A62D5" w14:textId="77777777" w:rsidR="00973CB5" w:rsidRDefault="0073700C" w:rsidP="0073700C">
      <w:pPr>
        <w:pStyle w:val="Heading2"/>
      </w:pPr>
      <w:bookmarkStart w:id="100" w:name="_Toc472602406"/>
      <w:r>
        <w:t>Method</w:t>
      </w:r>
      <w:bookmarkEnd w:id="100"/>
    </w:p>
    <w:p w14:paraId="325E6CEE" w14:textId="77777777" w:rsidR="00B7766A" w:rsidRDefault="004768E6" w:rsidP="00B7766A">
      <w:r>
        <w:t>To gain user feedback I aim to have a single sheet feedback survey that addresses questions on the basic gameplay elements and asks for general feedback as well.</w:t>
      </w:r>
    </w:p>
    <w:p w14:paraId="6B85C159" w14:textId="77777777" w:rsidR="00B7766A" w:rsidRDefault="00B7766A" w:rsidP="00B7766A">
      <w:pPr>
        <w:pStyle w:val="Heading2"/>
      </w:pPr>
      <w:bookmarkStart w:id="101" w:name="_Toc472602407"/>
      <w:r>
        <w:t>Outcomes</w:t>
      </w:r>
      <w:bookmarkEnd w:id="101"/>
    </w:p>
    <w:p w14:paraId="055759D6" w14:textId="77777777" w:rsidR="00B7766A" w:rsidRDefault="004768E6" w:rsidP="00B7766A">
      <w:r>
        <w:t>Upon playing the level I feel like the player should have the following reactions.</w:t>
      </w:r>
    </w:p>
    <w:p w14:paraId="031E2CCE" w14:textId="77777777" w:rsidR="004A2F66" w:rsidRDefault="004A2F66" w:rsidP="004A2F66">
      <w:pPr>
        <w:pStyle w:val="ListParagraph"/>
        <w:numPr>
          <w:ilvl w:val="0"/>
          <w:numId w:val="26"/>
        </w:numPr>
      </w:pPr>
      <w:r>
        <w:t>Should have enjoyed the multipart quest line</w:t>
      </w:r>
    </w:p>
    <w:p w14:paraId="37A987F2" w14:textId="77777777" w:rsidR="004A2F66" w:rsidRDefault="004A2F66" w:rsidP="004A2F66">
      <w:pPr>
        <w:pStyle w:val="ListParagraph"/>
        <w:numPr>
          <w:ilvl w:val="0"/>
          <w:numId w:val="26"/>
        </w:numPr>
      </w:pPr>
      <w:r>
        <w:t>Found the environment immersive</w:t>
      </w:r>
    </w:p>
    <w:p w14:paraId="7DD10FBA" w14:textId="77777777" w:rsidR="004A2F66" w:rsidRDefault="00C23698" w:rsidP="004A2F66">
      <w:pPr>
        <w:pStyle w:val="ListParagraph"/>
        <w:numPr>
          <w:ilvl w:val="0"/>
          <w:numId w:val="26"/>
        </w:numPr>
      </w:pPr>
      <w:r>
        <w:t>Have questions about the bigger story</w:t>
      </w:r>
    </w:p>
    <w:p w14:paraId="585547FB" w14:textId="77777777" w:rsidR="00491CF7" w:rsidRDefault="0041682D" w:rsidP="00491CF7">
      <w:pPr>
        <w:pStyle w:val="ListParagraph"/>
        <w:numPr>
          <w:ilvl w:val="0"/>
          <w:numId w:val="26"/>
        </w:numPr>
      </w:pPr>
      <w:r>
        <w:t>Found the game easy to pick up and easy to navigate</w:t>
      </w:r>
    </w:p>
    <w:p w14:paraId="5AB75A4C" w14:textId="77777777" w:rsidR="00B7766A" w:rsidRPr="00B7766A" w:rsidRDefault="00C2676F" w:rsidP="00B7766A">
      <w:pPr>
        <w:pStyle w:val="Heading2"/>
      </w:pPr>
      <w:bookmarkStart w:id="102" w:name="_Toc472602408"/>
      <w:r>
        <w:t>Expected R</w:t>
      </w:r>
      <w:r w:rsidR="00B7766A">
        <w:t>esults</w:t>
      </w:r>
      <w:bookmarkEnd w:id="102"/>
    </w:p>
    <w:p w14:paraId="471007F3" w14:textId="77777777"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14:paraId="4D0DD629" w14:textId="77777777" w:rsidR="00B73218" w:rsidRDefault="00B73218" w:rsidP="00B73218">
      <w:pPr>
        <w:pStyle w:val="Heading2"/>
      </w:pPr>
      <w:bookmarkStart w:id="103" w:name="_Toc472602409"/>
      <w:r>
        <w:t>Final Thoughts</w:t>
      </w:r>
      <w:bookmarkEnd w:id="103"/>
    </w:p>
    <w:p w14:paraId="26DDB76A" w14:textId="77777777"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14:paraId="22D23327" w14:textId="77777777" w:rsidR="00C81F82" w:rsidRDefault="00C81F82" w:rsidP="00EF1CCB"/>
    <w:p w14:paraId="75012A3E" w14:textId="77777777" w:rsidR="001C2988" w:rsidRDefault="001C2988" w:rsidP="00EF1CCB"/>
    <w:p w14:paraId="48BE8CE0" w14:textId="77777777" w:rsidR="001C2988" w:rsidRDefault="001C2988" w:rsidP="00EF1CCB"/>
    <w:p w14:paraId="512F4D0F" w14:textId="77777777" w:rsidR="001C2988" w:rsidRDefault="001C2988" w:rsidP="00EF1CCB"/>
    <w:p w14:paraId="1EAC1091" w14:textId="77777777" w:rsidR="001C2988" w:rsidRDefault="001C2988" w:rsidP="00EF1CCB"/>
    <w:p w14:paraId="4A045587" w14:textId="77777777" w:rsidR="00EF7AD5" w:rsidRDefault="00EF7AD5" w:rsidP="00EF1CCB"/>
    <w:p w14:paraId="2352077E" w14:textId="77777777" w:rsidR="00EF7AD5" w:rsidRDefault="00EF7AD5" w:rsidP="00EF1CCB"/>
    <w:p w14:paraId="1CF63262" w14:textId="77777777" w:rsidR="00EF7AD5" w:rsidRDefault="00EF7AD5" w:rsidP="00EF1CCB"/>
    <w:p w14:paraId="2BF7A9A0" w14:textId="77777777" w:rsidR="00491CF7" w:rsidRDefault="00491CF7" w:rsidP="00E96B1A">
      <w:pPr>
        <w:pStyle w:val="Heading1"/>
      </w:pPr>
      <w:bookmarkStart w:id="104" w:name="_Toc472602410"/>
      <w:r>
        <w:lastRenderedPageBreak/>
        <w:t>Appendix 1 - Survey Template</w:t>
      </w:r>
      <w:bookmarkEnd w:id="104"/>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14:paraId="6311ADEB" w14:textId="77777777" w:rsidTr="00C81F82">
        <w:trPr>
          <w:trHeight w:val="63"/>
        </w:trPr>
        <w:tc>
          <w:tcPr>
            <w:tcW w:w="3322" w:type="dxa"/>
            <w:vAlign w:val="center"/>
          </w:tcPr>
          <w:p w14:paraId="573338AA" w14:textId="77777777" w:rsidR="00C81F82" w:rsidRDefault="00C81F82">
            <w:pPr>
              <w:spacing w:after="0" w:line="240" w:lineRule="auto"/>
            </w:pPr>
          </w:p>
        </w:tc>
      </w:tr>
    </w:tbl>
    <w:p w14:paraId="3849FA3F" w14:textId="77777777" w:rsidR="00C81F82" w:rsidRDefault="00C81F82">
      <w:pPr>
        <w:pStyle w:val="Heading1"/>
      </w:pPr>
      <w:bookmarkStart w:id="105" w:name="_Toc472177140"/>
      <w:bookmarkStart w:id="106" w:name="_Toc472177200"/>
      <w:bookmarkStart w:id="107" w:name="_Toc472177260"/>
      <w:bookmarkStart w:id="108" w:name="_Toc472189654"/>
      <w:bookmarkStart w:id="109" w:name="_Toc472246592"/>
      <w:bookmarkStart w:id="110" w:name="_Toc472253491"/>
      <w:bookmarkStart w:id="111" w:name="_Toc472602411"/>
      <w:commentRangeStart w:id="112"/>
      <w:r>
        <w:rPr>
          <w:noProof/>
          <w:lang w:eastAsia="en-GB"/>
        </w:rPr>
        <w:drawing>
          <wp:anchor distT="0" distB="0" distL="114300" distR="114300" simplePos="0" relativeHeight="251661312" behindDoc="1" locked="0" layoutInCell="1" allowOverlap="1" wp14:anchorId="747A96D7" wp14:editId="1DF9B051">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commentRangeEnd w:id="112"/>
      <w:r w:rsidR="0003333D">
        <w:rPr>
          <w:rStyle w:val="CommentReference"/>
          <w:rFonts w:asciiTheme="minorHAnsi" w:eastAsiaTheme="minorEastAsia" w:hAnsiTheme="minorHAnsi" w:cstheme="minorBidi"/>
          <w:color w:val="455F51" w:themeColor="text2"/>
        </w:rPr>
        <w:commentReference w:id="112"/>
      </w:r>
      <w:del w:id="113" w:author="Gavin Baxter" w:date="2017-01-23T13:23:00Z">
        <w:r w:rsidDel="0003333D">
          <w:delText>?</w:delText>
        </w:r>
      </w:del>
      <w:bookmarkEnd w:id="105"/>
      <w:bookmarkEnd w:id="106"/>
      <w:bookmarkEnd w:id="107"/>
      <w:bookmarkEnd w:id="108"/>
      <w:bookmarkEnd w:id="109"/>
      <w:bookmarkEnd w:id="110"/>
      <w:bookmarkEnd w:id="111"/>
    </w:p>
    <w:p w14:paraId="09120F9E" w14:textId="77777777" w:rsidR="00C81F82" w:rsidRDefault="00C81F82">
      <w:r>
        <w:t>Please take a few minutes to fill out this survey and please you the back of the survey to write down any opinions you have while playing.</w:t>
      </w:r>
    </w:p>
    <w:p w14:paraId="14EDD3E1" w14:textId="77777777" w:rsidR="00C81F82" w:rsidRDefault="00C81F82">
      <w:pPr>
        <w:pStyle w:val="Heading2"/>
      </w:pPr>
      <w:bookmarkStart w:id="114" w:name="_Toc472177141"/>
      <w:bookmarkStart w:id="115" w:name="_Toc472177201"/>
      <w:bookmarkStart w:id="116" w:name="_Toc472177261"/>
      <w:bookmarkStart w:id="117" w:name="_Toc472189655"/>
      <w:bookmarkStart w:id="118" w:name="_Toc472246593"/>
      <w:bookmarkStart w:id="119" w:name="_Toc472253492"/>
      <w:bookmarkStart w:id="120" w:name="_Toc472602412"/>
      <w:r>
        <w:t>Level Aspects</w:t>
      </w:r>
      <w:bookmarkEnd w:id="114"/>
      <w:bookmarkEnd w:id="115"/>
      <w:bookmarkEnd w:id="116"/>
      <w:bookmarkEnd w:id="117"/>
      <w:bookmarkEnd w:id="118"/>
      <w:bookmarkEnd w:id="119"/>
      <w:bookmarkEnd w:id="120"/>
    </w:p>
    <w:p w14:paraId="02E60A0D" w14:textId="77777777" w:rsidR="00C81F82" w:rsidRDefault="00C81F82">
      <w:pPr>
        <w:pStyle w:val="Heading3"/>
      </w:pPr>
      <w:bookmarkStart w:id="121" w:name="_Toc472177142"/>
      <w:bookmarkStart w:id="122" w:name="_Toc472177202"/>
      <w:bookmarkStart w:id="123" w:name="_Toc472177262"/>
      <w:bookmarkStart w:id="124" w:name="_Toc472189656"/>
      <w:bookmarkStart w:id="125" w:name="_Toc472246594"/>
      <w:bookmarkStart w:id="126" w:name="_Toc472253493"/>
      <w:bookmarkStart w:id="127" w:name="_Toc472602413"/>
      <w:r>
        <w:t>How immersive did you find the environment?</w:t>
      </w:r>
      <w:bookmarkEnd w:id="121"/>
      <w:bookmarkEnd w:id="122"/>
      <w:bookmarkEnd w:id="123"/>
      <w:bookmarkEnd w:id="124"/>
      <w:bookmarkEnd w:id="125"/>
      <w:bookmarkEnd w:id="126"/>
      <w:bookmarkEnd w:id="127"/>
    </w:p>
    <w:p w14:paraId="4E1C47C0" w14:textId="77777777" w:rsidR="00C81F82" w:rsidRDefault="00853CD4">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w:t>
      </w:r>
      <w:proofErr w:type="spellStart"/>
      <w:r w:rsidR="00C81F82">
        <w:t>Immersive</w:t>
      </w:r>
      <w:proofErr w:type="spellEnd"/>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14:paraId="2DF95EFB" w14:textId="77777777" w:rsidR="00C81F82" w:rsidRDefault="00C81F82">
      <w:pPr>
        <w:pStyle w:val="Heading3"/>
      </w:pPr>
      <w:bookmarkStart w:id="128" w:name="_Toc472177143"/>
      <w:bookmarkStart w:id="129" w:name="_Toc472177203"/>
      <w:bookmarkStart w:id="130" w:name="_Toc472177263"/>
      <w:bookmarkStart w:id="131" w:name="_Toc472189657"/>
      <w:bookmarkStart w:id="132" w:name="_Toc472246595"/>
      <w:bookmarkStart w:id="133" w:name="_Toc472253494"/>
      <w:bookmarkStart w:id="134" w:name="_Toc472602414"/>
      <w:r>
        <w:t>What keywords/phrases would describe the three-part quest?</w:t>
      </w:r>
      <w:bookmarkEnd w:id="128"/>
      <w:bookmarkEnd w:id="129"/>
      <w:bookmarkEnd w:id="130"/>
      <w:bookmarkEnd w:id="131"/>
      <w:bookmarkEnd w:id="132"/>
      <w:bookmarkEnd w:id="133"/>
      <w:bookmarkEnd w:id="134"/>
    </w:p>
    <w:p w14:paraId="52BD7F93" w14:textId="77777777" w:rsidR="00C81F82" w:rsidRDefault="00853CD4">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14:paraId="4AD413AD" w14:textId="77777777" w:rsidR="00C81F82" w:rsidRDefault="00853CD4">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14:paraId="4503B58E" w14:textId="77777777" w:rsidR="00C81F82" w:rsidRDefault="00C81F82">
      <w:pPr>
        <w:pStyle w:val="Heading3"/>
      </w:pPr>
      <w:bookmarkStart w:id="135" w:name="_Toc472177144"/>
      <w:bookmarkStart w:id="136" w:name="_Toc472177204"/>
      <w:bookmarkStart w:id="137" w:name="_Toc472177264"/>
      <w:bookmarkStart w:id="138" w:name="_Toc472189658"/>
      <w:bookmarkStart w:id="139" w:name="_Toc472246596"/>
      <w:bookmarkStart w:id="140" w:name="_Toc472253495"/>
      <w:bookmarkStart w:id="141" w:name="_Toc472602415"/>
      <w:r>
        <w:t>How easy was it to start and complete the quest?</w:t>
      </w:r>
      <w:bookmarkEnd w:id="135"/>
      <w:bookmarkEnd w:id="136"/>
      <w:bookmarkEnd w:id="137"/>
      <w:bookmarkEnd w:id="138"/>
      <w:bookmarkEnd w:id="139"/>
      <w:bookmarkEnd w:id="140"/>
      <w:bookmarkEnd w:id="141"/>
    </w:p>
    <w:p w14:paraId="3A58DD08" w14:textId="77777777" w:rsidR="00C81F82" w:rsidRDefault="00853CD4">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14:paraId="7E244A94" w14:textId="77777777" w:rsidR="00C81F82" w:rsidRPr="003161E1" w:rsidRDefault="00C81F82">
      <w:pPr>
        <w:pStyle w:val="Heading2"/>
      </w:pPr>
      <w:bookmarkStart w:id="142" w:name="_Toc472177145"/>
      <w:bookmarkStart w:id="143" w:name="_Toc472177205"/>
      <w:bookmarkStart w:id="144" w:name="_Toc472177265"/>
      <w:bookmarkStart w:id="145" w:name="_Toc472189659"/>
      <w:bookmarkStart w:id="146" w:name="_Toc472246597"/>
      <w:bookmarkStart w:id="147" w:name="_Toc472253496"/>
      <w:bookmarkStart w:id="148" w:name="_Toc472602416"/>
      <w:r>
        <w:t>General Questions</w:t>
      </w:r>
      <w:bookmarkEnd w:id="142"/>
      <w:bookmarkEnd w:id="143"/>
      <w:bookmarkEnd w:id="144"/>
      <w:bookmarkEnd w:id="145"/>
      <w:bookmarkEnd w:id="146"/>
      <w:bookmarkEnd w:id="147"/>
      <w:bookmarkEnd w:id="148"/>
    </w:p>
    <w:p w14:paraId="514E0554" w14:textId="77777777" w:rsidR="00C81F82" w:rsidRDefault="00C81F82">
      <w:pPr>
        <w:pStyle w:val="Heading3"/>
      </w:pPr>
      <w:bookmarkStart w:id="149" w:name="_Toc472177146"/>
      <w:bookmarkStart w:id="150" w:name="_Toc472177206"/>
      <w:bookmarkStart w:id="151" w:name="_Toc472177266"/>
      <w:bookmarkStart w:id="152" w:name="_Toc472189660"/>
      <w:bookmarkStart w:id="153" w:name="_Toc472246598"/>
      <w:bookmarkStart w:id="154" w:name="_Toc472253497"/>
      <w:bookmarkStart w:id="155" w:name="_Toc472602417"/>
      <w:r>
        <w:t>Would a game world full of smaller quests like this be fun?</w:t>
      </w:r>
      <w:bookmarkEnd w:id="149"/>
      <w:bookmarkEnd w:id="150"/>
      <w:bookmarkEnd w:id="151"/>
      <w:bookmarkEnd w:id="152"/>
      <w:bookmarkEnd w:id="153"/>
      <w:bookmarkEnd w:id="154"/>
      <w:bookmarkEnd w:id="155"/>
    </w:p>
    <w:p w14:paraId="392F4135" w14:textId="77777777" w:rsidR="00C81F82" w:rsidRDefault="00853CD4">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14:paraId="64E551FD" w14:textId="77777777" w:rsidR="00C81F82" w:rsidRDefault="00C81F82" w:rsidP="00A5651D">
      <w:pPr>
        <w:pStyle w:val="Heading3"/>
      </w:pPr>
      <w:bookmarkStart w:id="156" w:name="_Toc472177147"/>
      <w:bookmarkStart w:id="157" w:name="_Toc472177207"/>
      <w:bookmarkStart w:id="158" w:name="_Toc472177267"/>
      <w:bookmarkStart w:id="159" w:name="_Toc472189661"/>
      <w:bookmarkStart w:id="160" w:name="_Toc472246599"/>
      <w:bookmarkStart w:id="161" w:name="_Toc472253498"/>
      <w:bookmarkStart w:id="162" w:name="_Toc472602418"/>
      <w:r>
        <w:t>Do small dialogs meet your need in explaining the narrative of the quest?</w:t>
      </w:r>
      <w:bookmarkEnd w:id="156"/>
      <w:bookmarkEnd w:id="157"/>
      <w:bookmarkEnd w:id="158"/>
      <w:bookmarkEnd w:id="159"/>
      <w:bookmarkEnd w:id="160"/>
      <w:bookmarkEnd w:id="161"/>
      <w:bookmarkEnd w:id="162"/>
    </w:p>
    <w:p w14:paraId="4C87388B" w14:textId="77777777" w:rsidR="00C81F82" w:rsidRDefault="00853CD4" w:rsidP="00A5651D">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14:paraId="7A90F9F8" w14:textId="77777777" w:rsidR="00C81F82" w:rsidRDefault="00C81F82" w:rsidP="00A5651D">
      <w:pPr>
        <w:pStyle w:val="Heading3"/>
      </w:pPr>
      <w:bookmarkStart w:id="163" w:name="_Toc472177148"/>
      <w:bookmarkStart w:id="164" w:name="_Toc472177208"/>
      <w:bookmarkStart w:id="165" w:name="_Toc472177268"/>
      <w:bookmarkStart w:id="166" w:name="_Toc472189662"/>
      <w:bookmarkStart w:id="167" w:name="_Toc472246600"/>
      <w:bookmarkStart w:id="168" w:name="_Toc472253499"/>
      <w:bookmarkStart w:id="169" w:name="_Toc472602419"/>
      <w:r>
        <w:t>Was the user interface intrusive?</w:t>
      </w:r>
      <w:bookmarkEnd w:id="163"/>
      <w:bookmarkEnd w:id="164"/>
      <w:bookmarkEnd w:id="165"/>
      <w:bookmarkEnd w:id="166"/>
      <w:bookmarkEnd w:id="167"/>
      <w:bookmarkEnd w:id="168"/>
      <w:bookmarkEnd w:id="169"/>
    </w:p>
    <w:p w14:paraId="26D29841" w14:textId="77777777" w:rsidR="00C81F82" w:rsidRDefault="00853CD4" w:rsidP="00A5651D">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14:paraId="7827C482" w14:textId="77777777" w:rsidR="00C81F82" w:rsidRDefault="00C81F82">
      <w:pPr>
        <w:pStyle w:val="Heading3"/>
      </w:pPr>
      <w:bookmarkStart w:id="170" w:name="_Toc472177149"/>
      <w:bookmarkStart w:id="171" w:name="_Toc472177209"/>
      <w:bookmarkStart w:id="172" w:name="_Toc472177269"/>
      <w:bookmarkStart w:id="173" w:name="_Toc472189663"/>
      <w:bookmarkStart w:id="174" w:name="_Toc472246601"/>
      <w:bookmarkStart w:id="175" w:name="_Toc472253500"/>
      <w:bookmarkStart w:id="176" w:name="_Toc472602420"/>
      <w:r>
        <w:t>How easy was it to defeat the enemies in the final sequence?</w:t>
      </w:r>
      <w:bookmarkEnd w:id="170"/>
      <w:bookmarkEnd w:id="171"/>
      <w:bookmarkEnd w:id="172"/>
      <w:bookmarkEnd w:id="173"/>
      <w:bookmarkEnd w:id="174"/>
      <w:bookmarkEnd w:id="175"/>
      <w:bookmarkEnd w:id="176"/>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14:paraId="5C77195B" w14:textId="77777777">
        <w:trPr>
          <w:trHeight w:val="576"/>
        </w:trPr>
        <w:tc>
          <w:tcPr>
            <w:tcW w:w="2397" w:type="dxa"/>
          </w:tcPr>
          <w:p w14:paraId="28AAB9B2" w14:textId="77777777"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14:paraId="38A2AEEA" w14:textId="77777777" w:rsidR="00C81F82" w:rsidRDefault="00853CD4">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14:paraId="541D2B43" w14:textId="77777777" w:rsidR="00C81F82" w:rsidRDefault="00853CD4">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14:paraId="7E118486" w14:textId="77777777" w:rsidR="00C81F82" w:rsidRDefault="00853CD4">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14:paraId="01160B0F" w14:textId="77777777" w:rsidR="00C81F82" w:rsidRDefault="00853CD4">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14:paraId="45B2F406" w14:textId="77777777" w:rsidR="00C81F82" w:rsidRDefault="00853CD4">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14:paraId="7D485F25" w14:textId="77777777" w:rsidR="00C81F82" w:rsidRDefault="00853CD4">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14:paraId="6014AF45" w14:textId="77777777" w:rsidR="00C81F82" w:rsidRDefault="00C81F82">
      <w:pPr>
        <w:pStyle w:val="Heading3"/>
      </w:pPr>
      <w:bookmarkStart w:id="177" w:name="_Toc472177150"/>
      <w:bookmarkStart w:id="178" w:name="_Toc472177210"/>
      <w:bookmarkStart w:id="179" w:name="_Toc472177270"/>
      <w:bookmarkStart w:id="180" w:name="_Toc472189664"/>
      <w:bookmarkStart w:id="181" w:name="_Toc472246602"/>
      <w:bookmarkStart w:id="182" w:name="_Toc472253501"/>
      <w:bookmarkStart w:id="183" w:name="_Toc472602421"/>
      <w:r>
        <w:t>How long did it take to find the clues?</w:t>
      </w:r>
      <w:bookmarkEnd w:id="177"/>
      <w:bookmarkEnd w:id="178"/>
      <w:bookmarkEnd w:id="179"/>
      <w:bookmarkEnd w:id="180"/>
      <w:bookmarkEnd w:id="181"/>
      <w:bookmarkEnd w:id="182"/>
      <w:bookmarkEnd w:id="183"/>
    </w:p>
    <w:p w14:paraId="1494C389" w14:textId="77777777" w:rsidR="00C81F82" w:rsidRDefault="00853CD4">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14:paraId="2A1E0D9A" w14:textId="77777777" w:rsidR="00C81F82" w:rsidRDefault="00C81F82">
      <w:pPr>
        <w:pStyle w:val="Heading3"/>
      </w:pPr>
      <w:bookmarkStart w:id="184" w:name="_Toc472177151"/>
      <w:bookmarkStart w:id="185" w:name="_Toc472177211"/>
      <w:bookmarkStart w:id="186" w:name="_Toc472177271"/>
      <w:bookmarkStart w:id="187" w:name="_Toc472189665"/>
      <w:bookmarkStart w:id="188" w:name="_Toc472246603"/>
      <w:bookmarkStart w:id="189" w:name="_Toc472253502"/>
      <w:bookmarkStart w:id="190" w:name="_Toc472602422"/>
      <w:r>
        <w:t>How helpful was the music in establishing the setting for the game?</w:t>
      </w:r>
      <w:bookmarkEnd w:id="184"/>
      <w:bookmarkEnd w:id="185"/>
      <w:bookmarkEnd w:id="186"/>
      <w:bookmarkEnd w:id="187"/>
      <w:bookmarkEnd w:id="188"/>
      <w:bookmarkEnd w:id="189"/>
      <w:bookmarkEnd w:id="190"/>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14:paraId="5CC0BE94" w14:textId="77777777">
        <w:trPr>
          <w:trHeight w:val="576"/>
        </w:trPr>
        <w:tc>
          <w:tcPr>
            <w:tcW w:w="2400" w:type="dxa"/>
          </w:tcPr>
          <w:p w14:paraId="5DFC9493" w14:textId="77777777" w:rsidR="00C81F82" w:rsidRDefault="00C81F82" w:rsidP="00A5651D">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14:paraId="3DDCBE1E" w14:textId="77777777" w:rsidR="00C81F82" w:rsidRDefault="00853CD4">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14:paraId="58766242" w14:textId="77777777" w:rsidR="00C81F82" w:rsidRDefault="00853CD4">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14:paraId="50A46441" w14:textId="77777777" w:rsidR="00C81F82" w:rsidRDefault="00853CD4">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14:paraId="4DA6E921" w14:textId="77777777" w:rsidR="00C81F82" w:rsidRDefault="00853CD4">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14:paraId="174A76D3" w14:textId="77777777" w:rsidR="00C81F82" w:rsidRDefault="00853CD4">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14:paraId="1EBD3C58" w14:textId="77777777" w:rsidR="00C81F82" w:rsidRDefault="00853CD4" w:rsidP="00A5651D">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14:paraId="695C1FF6" w14:textId="77777777" w:rsidR="00C81F82" w:rsidRPr="00C81F82" w:rsidRDefault="00C81F82" w:rsidP="00C81F82"/>
    <w:p w14:paraId="0E43054D" w14:textId="77777777" w:rsidR="00640C68" w:rsidRDefault="00640C68" w:rsidP="00640C68"/>
    <w:p w14:paraId="3C2F01C9" w14:textId="77777777" w:rsidR="00B95405" w:rsidRDefault="00B95405" w:rsidP="00640C68"/>
    <w:p w14:paraId="7264594D" w14:textId="77777777" w:rsidR="00B95405" w:rsidRDefault="0000786C" w:rsidP="00B95405">
      <w:pPr>
        <w:pStyle w:val="Heading1"/>
      </w:pPr>
      <w:bookmarkStart w:id="191" w:name="_Toc472602423"/>
      <w:r w:rsidRPr="00BD09AE">
        <w:rPr>
          <w:noProof/>
          <w:lang w:eastAsia="en-GB"/>
        </w:rPr>
        <w:lastRenderedPageBreak/>
        <w:drawing>
          <wp:anchor distT="0" distB="0" distL="114300" distR="114300" simplePos="0" relativeHeight="251674624" behindDoc="0" locked="0" layoutInCell="1" allowOverlap="1" wp14:anchorId="0EEDD0CC" wp14:editId="546FCC8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6005DCD0" wp14:editId="5BF4F0E0">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91"/>
    </w:p>
    <w:p w14:paraId="0EC2E4A6" w14:textId="77777777" w:rsidR="00B95405" w:rsidRDefault="00B95405" w:rsidP="00640C68"/>
    <w:p w14:paraId="65CA6994" w14:textId="77777777"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5EC9AEFE" wp14:editId="7A4B3C82">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335D3932" wp14:editId="1A67F14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14:paraId="2141323A" w14:textId="77777777" w:rsidR="00E921DC" w:rsidRDefault="00E921DC" w:rsidP="00E921DC">
      <w:pPr>
        <w:pStyle w:val="Heading1"/>
      </w:pPr>
      <w:bookmarkStart w:id="192" w:name="_Toc472602424"/>
      <w:r>
        <w:lastRenderedPageBreak/>
        <w:t>Appendix 3 – Assets Preview</w:t>
      </w:r>
      <w:bookmarkEnd w:id="192"/>
    </w:p>
    <w:p w14:paraId="5D309E48" w14:textId="77777777" w:rsidR="00E921DC" w:rsidRPr="00640C68" w:rsidRDefault="00A018AB" w:rsidP="00640C68">
      <w:r>
        <w:t>To be added in the second draft along with the level graphic missing from page 12.</w:t>
      </w:r>
    </w:p>
    <w:sectPr w:rsidR="00E921DC" w:rsidRPr="00640C68" w:rsidSect="00491CF7">
      <w:footerReference w:type="default" r:id="rId37"/>
      <w:pgSz w:w="12240" w:h="15840"/>
      <w:pgMar w:top="720" w:right="720" w:bottom="720" w:left="72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Gavin Baxter" w:date="2017-01-23T10:57:00Z" w:initials="GB">
    <w:p w14:paraId="3A1A741D" w14:textId="77777777" w:rsidR="00A5651D" w:rsidRDefault="00A5651D">
      <w:pPr>
        <w:pStyle w:val="CommentText"/>
      </w:pPr>
      <w:r>
        <w:rPr>
          <w:rStyle w:val="CommentReference"/>
        </w:rPr>
        <w:annotationRef/>
      </w:r>
      <w:r>
        <w:t>So you need to identify the unique features of your environment at point during the course of your document.</w:t>
      </w:r>
    </w:p>
  </w:comment>
  <w:comment w:id="25" w:author="Gavin Baxter" w:date="2017-01-23T11:05:00Z" w:initials="GB">
    <w:p w14:paraId="23E55999" w14:textId="77777777" w:rsidR="00A5651D" w:rsidRDefault="00A5651D">
      <w:pPr>
        <w:pStyle w:val="CommentText"/>
      </w:pPr>
      <w:r>
        <w:rPr>
          <w:rStyle w:val="CommentReference"/>
        </w:rPr>
        <w:annotationRef/>
      </w:r>
      <w:r>
        <w:t xml:space="preserve">So might be developed or out with the scope of the module? </w:t>
      </w:r>
    </w:p>
  </w:comment>
  <w:comment w:id="28" w:author="Gavin Baxter" w:date="2017-01-23T11:09:00Z" w:initials="GB">
    <w:p w14:paraId="30AB0CFD" w14:textId="77777777" w:rsidR="00A5651D" w:rsidRDefault="00A5651D">
      <w:pPr>
        <w:pStyle w:val="CommentText"/>
      </w:pPr>
      <w:r>
        <w:rPr>
          <w:rStyle w:val="CommentReference"/>
        </w:rPr>
        <w:annotationRef/>
      </w:r>
      <w:r>
        <w:t>So the concept of architecture will be important here – how you utilise the space to create experiences for the player – concept of “structural bel</w:t>
      </w:r>
      <w:r w:rsidR="00B333FA">
        <w:t xml:space="preserve">ievability” of the </w:t>
      </w:r>
      <w:proofErr w:type="spellStart"/>
      <w:r w:rsidR="00B333FA">
        <w:t>gamespace</w:t>
      </w:r>
      <w:proofErr w:type="spellEnd"/>
      <w:r w:rsidR="00B333FA">
        <w:t xml:space="preserve">. Spatial composition of views will be important – consistency of design is also important. </w:t>
      </w:r>
    </w:p>
  </w:comment>
  <w:comment w:id="29" w:author="Gavin Baxter" w:date="2017-01-23T11:14:00Z" w:initials="GB">
    <w:p w14:paraId="39319623" w14:textId="588C3C6C" w:rsidR="004339BD" w:rsidRDefault="004339BD">
      <w:pPr>
        <w:pStyle w:val="CommentText"/>
      </w:pPr>
      <w:r>
        <w:rPr>
          <w:rStyle w:val="CommentReference"/>
        </w:rPr>
        <w:annotationRef/>
      </w:r>
      <w:r>
        <w:t xml:space="preserve">Form and space will be relevant here – environmental aesthetics. </w:t>
      </w:r>
    </w:p>
  </w:comment>
  <w:comment w:id="32" w:author="Gavin Baxter" w:date="2017-01-23T11:15:00Z" w:initials="GB">
    <w:p w14:paraId="16F6D514" w14:textId="7C7084F6" w:rsidR="004339BD" w:rsidRDefault="004339BD">
      <w:pPr>
        <w:pStyle w:val="CommentText"/>
      </w:pPr>
      <w:r>
        <w:rPr>
          <w:rStyle w:val="CommentReference"/>
        </w:rPr>
        <w:annotationRef/>
      </w:r>
      <w:r>
        <w:t xml:space="preserve">Gameplay will be central to the design of your level – will it be dictated by that or by the story? </w:t>
      </w:r>
    </w:p>
  </w:comment>
  <w:comment w:id="39" w:author="Gavin Baxter" w:date="2017-01-23T11:17:00Z" w:initials="GB">
    <w:p w14:paraId="03A9CD61" w14:textId="5D2341FC" w:rsidR="004339BD" w:rsidRDefault="004339BD">
      <w:pPr>
        <w:pStyle w:val="CommentText"/>
      </w:pPr>
      <w:r>
        <w:rPr>
          <w:rStyle w:val="CommentReference"/>
        </w:rPr>
        <w:annotationRef/>
      </w:r>
      <w:r>
        <w:t>So the concept of scale will be relevant. Similar to the mountains and wall.</w:t>
      </w:r>
    </w:p>
  </w:comment>
  <w:comment w:id="57" w:author="Gavin Baxter" w:date="2017-01-23T11:36:00Z" w:initials="GB">
    <w:p w14:paraId="6BF0637A" w14:textId="2BD05D63" w:rsidR="00A677E8" w:rsidRDefault="00A677E8">
      <w:pPr>
        <w:pStyle w:val="CommentText"/>
      </w:pPr>
      <w:r>
        <w:rPr>
          <w:rStyle w:val="CommentReference"/>
        </w:rPr>
        <w:annotationRef/>
      </w:r>
      <w:r>
        <w:t xml:space="preserve">Maybe want to change </w:t>
      </w:r>
      <w:r w:rsidR="000D48AA">
        <w:t>this to “I will add…” – is this from a previous project?</w:t>
      </w:r>
    </w:p>
  </w:comment>
  <w:comment w:id="74" w:author="Gavin Baxter" w:date="2017-01-23T11:51:00Z" w:initials="GB">
    <w:p w14:paraId="2B402D7F" w14:textId="2EC51E4E" w:rsidR="000D48AA" w:rsidRDefault="000D48AA">
      <w:pPr>
        <w:pStyle w:val="CommentText"/>
      </w:pPr>
      <w:r>
        <w:rPr>
          <w:rStyle w:val="CommentReference"/>
        </w:rPr>
        <w:annotationRef/>
      </w:r>
      <w:r w:rsidR="004E4739">
        <w:t xml:space="preserve">So your level needs to be designed appropriately to demonstrate this. </w:t>
      </w:r>
    </w:p>
  </w:comment>
  <w:comment w:id="76" w:author="Gavin Baxter" w:date="2017-01-23T13:18:00Z" w:initials="GB">
    <w:p w14:paraId="760F636E" w14:textId="415CB86B" w:rsidR="0003333D" w:rsidRDefault="0003333D">
      <w:pPr>
        <w:pStyle w:val="CommentText"/>
      </w:pPr>
      <w:r>
        <w:rPr>
          <w:rStyle w:val="CommentReference"/>
        </w:rPr>
        <w:annotationRef/>
      </w:r>
      <w:r>
        <w:t>So ensure that this comes across in the level.</w:t>
      </w:r>
    </w:p>
  </w:comment>
  <w:comment w:id="112" w:author="Gavin Baxter" w:date="2017-01-23T13:25:00Z" w:initials="GB">
    <w:p w14:paraId="4FE0AD8F" w14:textId="0A7D51FB" w:rsidR="0003333D" w:rsidRDefault="0003333D">
      <w:pPr>
        <w:pStyle w:val="CommentText"/>
      </w:pPr>
      <w:r>
        <w:rPr>
          <w:rStyle w:val="CommentReference"/>
        </w:rPr>
        <w:annotationRef/>
      </w:r>
      <w:r>
        <w:t xml:space="preserve">Why don’t you include some open-ended questions within your report? </w:t>
      </w:r>
      <w:r w:rsidR="00634A38">
        <w:t>Some qualitative feedback might also be of interest.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1A741D" w15:done="0"/>
  <w15:commentEx w15:paraId="23E55999" w15:done="1"/>
  <w15:commentEx w15:paraId="30AB0CFD" w15:done="0"/>
  <w15:commentEx w15:paraId="39319623" w15:done="0"/>
  <w15:commentEx w15:paraId="16F6D514" w15:done="1"/>
  <w15:commentEx w15:paraId="03A9CD61" w15:done="1"/>
  <w15:commentEx w15:paraId="6BF0637A" w15:done="1"/>
  <w15:commentEx w15:paraId="2B402D7F" w15:done="1"/>
  <w15:commentEx w15:paraId="760F636E" w15:done="1"/>
  <w15:commentEx w15:paraId="4FE0AD8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4F4D8F" w14:textId="77777777" w:rsidR="00853CD4" w:rsidRDefault="00853CD4">
      <w:pPr>
        <w:spacing w:before="0" w:after="0" w:line="240" w:lineRule="auto"/>
      </w:pPr>
      <w:r>
        <w:separator/>
      </w:r>
    </w:p>
  </w:endnote>
  <w:endnote w:type="continuationSeparator" w:id="0">
    <w:p w14:paraId="2ABDBAAE" w14:textId="77777777" w:rsidR="00853CD4" w:rsidRDefault="00853C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4582D" w14:textId="3EFDE542" w:rsidR="00A5651D" w:rsidRDefault="00A5651D">
    <w:pPr>
      <w:pStyle w:val="Footer"/>
    </w:pPr>
    <w:r>
      <w:t xml:space="preserve">PAGE </w:t>
    </w:r>
    <w:r>
      <w:fldChar w:fldCharType="begin"/>
    </w:r>
    <w:r>
      <w:instrText xml:space="preserve"> PAGE  \* Arabic  \* MERGEFORMAT </w:instrText>
    </w:r>
    <w:r>
      <w:fldChar w:fldCharType="separate"/>
    </w:r>
    <w:r w:rsidR="002F737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F83D5" w14:textId="77777777" w:rsidR="00853CD4" w:rsidRDefault="00853CD4">
      <w:pPr>
        <w:spacing w:before="0" w:after="0" w:line="240" w:lineRule="auto"/>
      </w:pPr>
      <w:r>
        <w:separator/>
      </w:r>
    </w:p>
  </w:footnote>
  <w:footnote w:type="continuationSeparator" w:id="0">
    <w:p w14:paraId="10409EEA" w14:textId="77777777" w:rsidR="00853CD4" w:rsidRDefault="00853CD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Taylor">
    <w15:presenceInfo w15:providerId="Windows Live" w15:userId="92ec49afa45bd734"/>
  </w15:person>
  <w15:person w15:author="Gavin Baxter">
    <w15:presenceInfo w15:providerId="AD" w15:userId="S-1-5-21-610806798-4228767863-4088081109-71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333D"/>
    <w:rsid w:val="000350CA"/>
    <w:rsid w:val="00037897"/>
    <w:rsid w:val="00040A36"/>
    <w:rsid w:val="00044CAB"/>
    <w:rsid w:val="00047CC8"/>
    <w:rsid w:val="000513F5"/>
    <w:rsid w:val="00072E9F"/>
    <w:rsid w:val="000748AA"/>
    <w:rsid w:val="00075BD7"/>
    <w:rsid w:val="00083E42"/>
    <w:rsid w:val="00084A9F"/>
    <w:rsid w:val="00084D75"/>
    <w:rsid w:val="00095B92"/>
    <w:rsid w:val="000A5445"/>
    <w:rsid w:val="000A7363"/>
    <w:rsid w:val="000B517F"/>
    <w:rsid w:val="000B5275"/>
    <w:rsid w:val="000B5ED6"/>
    <w:rsid w:val="000C11B3"/>
    <w:rsid w:val="000C191A"/>
    <w:rsid w:val="000C2E4E"/>
    <w:rsid w:val="000D48AA"/>
    <w:rsid w:val="000E1F58"/>
    <w:rsid w:val="000E3CBC"/>
    <w:rsid w:val="000E4424"/>
    <w:rsid w:val="000E45C5"/>
    <w:rsid w:val="000E6288"/>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67D69"/>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E7408"/>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3C92"/>
    <w:rsid w:val="00294CCC"/>
    <w:rsid w:val="002A4F8A"/>
    <w:rsid w:val="002A5BCE"/>
    <w:rsid w:val="002A6511"/>
    <w:rsid w:val="002B74FB"/>
    <w:rsid w:val="002C1E03"/>
    <w:rsid w:val="002C231F"/>
    <w:rsid w:val="002C5DBA"/>
    <w:rsid w:val="002D793D"/>
    <w:rsid w:val="002E23EB"/>
    <w:rsid w:val="002E38DD"/>
    <w:rsid w:val="002E5BAD"/>
    <w:rsid w:val="002F2FC6"/>
    <w:rsid w:val="002F4286"/>
    <w:rsid w:val="002F7378"/>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B3893"/>
    <w:rsid w:val="003B4BA7"/>
    <w:rsid w:val="003B667A"/>
    <w:rsid w:val="003B7113"/>
    <w:rsid w:val="003B72E6"/>
    <w:rsid w:val="003C2A24"/>
    <w:rsid w:val="003C3A3E"/>
    <w:rsid w:val="003C3B83"/>
    <w:rsid w:val="003D7087"/>
    <w:rsid w:val="003D718F"/>
    <w:rsid w:val="003D7E06"/>
    <w:rsid w:val="0040482C"/>
    <w:rsid w:val="00414439"/>
    <w:rsid w:val="00415CAE"/>
    <w:rsid w:val="0041682D"/>
    <w:rsid w:val="0042316F"/>
    <w:rsid w:val="004269B0"/>
    <w:rsid w:val="00431AB5"/>
    <w:rsid w:val="00432373"/>
    <w:rsid w:val="004339BD"/>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E4739"/>
    <w:rsid w:val="004F1AAB"/>
    <w:rsid w:val="005052E0"/>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602127"/>
    <w:rsid w:val="00602311"/>
    <w:rsid w:val="0061017B"/>
    <w:rsid w:val="006145B2"/>
    <w:rsid w:val="00616707"/>
    <w:rsid w:val="00617E5D"/>
    <w:rsid w:val="00622F4F"/>
    <w:rsid w:val="00627AF4"/>
    <w:rsid w:val="00627D8D"/>
    <w:rsid w:val="00631C15"/>
    <w:rsid w:val="00634A38"/>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19BB"/>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3329"/>
    <w:rsid w:val="006F50FC"/>
    <w:rsid w:val="0070054B"/>
    <w:rsid w:val="00700DB4"/>
    <w:rsid w:val="00701141"/>
    <w:rsid w:val="007021DE"/>
    <w:rsid w:val="00704E65"/>
    <w:rsid w:val="00706EFC"/>
    <w:rsid w:val="0071000E"/>
    <w:rsid w:val="00710345"/>
    <w:rsid w:val="007162A6"/>
    <w:rsid w:val="00722D16"/>
    <w:rsid w:val="00732607"/>
    <w:rsid w:val="00735F5D"/>
    <w:rsid w:val="0073700C"/>
    <w:rsid w:val="00741300"/>
    <w:rsid w:val="007424ED"/>
    <w:rsid w:val="00756A9A"/>
    <w:rsid w:val="007600AB"/>
    <w:rsid w:val="0076534C"/>
    <w:rsid w:val="007661AF"/>
    <w:rsid w:val="00770E8A"/>
    <w:rsid w:val="00777843"/>
    <w:rsid w:val="0078007C"/>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07D1D"/>
    <w:rsid w:val="00815830"/>
    <w:rsid w:val="008202C3"/>
    <w:rsid w:val="00832665"/>
    <w:rsid w:val="0083484E"/>
    <w:rsid w:val="00844483"/>
    <w:rsid w:val="00846AF0"/>
    <w:rsid w:val="00853CD4"/>
    <w:rsid w:val="0086459A"/>
    <w:rsid w:val="00876E41"/>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5C9D"/>
    <w:rsid w:val="00907369"/>
    <w:rsid w:val="009100CF"/>
    <w:rsid w:val="00915DB1"/>
    <w:rsid w:val="0091671F"/>
    <w:rsid w:val="00923C09"/>
    <w:rsid w:val="009260AD"/>
    <w:rsid w:val="0093251D"/>
    <w:rsid w:val="00932932"/>
    <w:rsid w:val="00934F1C"/>
    <w:rsid w:val="009352B0"/>
    <w:rsid w:val="00942143"/>
    <w:rsid w:val="009431EF"/>
    <w:rsid w:val="00954F85"/>
    <w:rsid w:val="00956502"/>
    <w:rsid w:val="009638A3"/>
    <w:rsid w:val="009651B2"/>
    <w:rsid w:val="0096544A"/>
    <w:rsid w:val="00966592"/>
    <w:rsid w:val="00966D21"/>
    <w:rsid w:val="00971F88"/>
    <w:rsid w:val="00973CB5"/>
    <w:rsid w:val="00981817"/>
    <w:rsid w:val="00990AAB"/>
    <w:rsid w:val="0099447C"/>
    <w:rsid w:val="00994AEE"/>
    <w:rsid w:val="009A1573"/>
    <w:rsid w:val="009A223D"/>
    <w:rsid w:val="009B60E8"/>
    <w:rsid w:val="009B71C3"/>
    <w:rsid w:val="009B791F"/>
    <w:rsid w:val="009C02C8"/>
    <w:rsid w:val="009D05C8"/>
    <w:rsid w:val="009D2231"/>
    <w:rsid w:val="009D2316"/>
    <w:rsid w:val="009E4BAC"/>
    <w:rsid w:val="009E4E87"/>
    <w:rsid w:val="009E6834"/>
    <w:rsid w:val="00A018AB"/>
    <w:rsid w:val="00A04EE7"/>
    <w:rsid w:val="00A05F7D"/>
    <w:rsid w:val="00A071F4"/>
    <w:rsid w:val="00A107C1"/>
    <w:rsid w:val="00A122DB"/>
    <w:rsid w:val="00A32A79"/>
    <w:rsid w:val="00A33B9E"/>
    <w:rsid w:val="00A444B6"/>
    <w:rsid w:val="00A533F3"/>
    <w:rsid w:val="00A54FF2"/>
    <w:rsid w:val="00A55841"/>
    <w:rsid w:val="00A55E9F"/>
    <w:rsid w:val="00A56430"/>
    <w:rsid w:val="00A5651D"/>
    <w:rsid w:val="00A56B26"/>
    <w:rsid w:val="00A56D83"/>
    <w:rsid w:val="00A677E8"/>
    <w:rsid w:val="00A753CF"/>
    <w:rsid w:val="00A75669"/>
    <w:rsid w:val="00A7649C"/>
    <w:rsid w:val="00A8115B"/>
    <w:rsid w:val="00A93BD4"/>
    <w:rsid w:val="00A9715C"/>
    <w:rsid w:val="00AA1A36"/>
    <w:rsid w:val="00AA56F6"/>
    <w:rsid w:val="00AA70C6"/>
    <w:rsid w:val="00AD0167"/>
    <w:rsid w:val="00AD165F"/>
    <w:rsid w:val="00AE2EAD"/>
    <w:rsid w:val="00AE304F"/>
    <w:rsid w:val="00AE6EF8"/>
    <w:rsid w:val="00AF0A85"/>
    <w:rsid w:val="00AF2AFC"/>
    <w:rsid w:val="00AF71E6"/>
    <w:rsid w:val="00B03912"/>
    <w:rsid w:val="00B07B8F"/>
    <w:rsid w:val="00B101E8"/>
    <w:rsid w:val="00B10E7E"/>
    <w:rsid w:val="00B12C4D"/>
    <w:rsid w:val="00B1667C"/>
    <w:rsid w:val="00B22A4A"/>
    <w:rsid w:val="00B23BDE"/>
    <w:rsid w:val="00B333FA"/>
    <w:rsid w:val="00B36792"/>
    <w:rsid w:val="00B37363"/>
    <w:rsid w:val="00B37E69"/>
    <w:rsid w:val="00B42657"/>
    <w:rsid w:val="00B47B7A"/>
    <w:rsid w:val="00B52FD1"/>
    <w:rsid w:val="00B55212"/>
    <w:rsid w:val="00B63351"/>
    <w:rsid w:val="00B646B8"/>
    <w:rsid w:val="00B73218"/>
    <w:rsid w:val="00B75825"/>
    <w:rsid w:val="00B7766A"/>
    <w:rsid w:val="00B83B8F"/>
    <w:rsid w:val="00B95405"/>
    <w:rsid w:val="00BA218A"/>
    <w:rsid w:val="00BA375C"/>
    <w:rsid w:val="00BA5E6A"/>
    <w:rsid w:val="00BA68E1"/>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73D2"/>
    <w:rsid w:val="00C37562"/>
    <w:rsid w:val="00C437B7"/>
    <w:rsid w:val="00C46BEA"/>
    <w:rsid w:val="00C56E3E"/>
    <w:rsid w:val="00C5776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3408E"/>
    <w:rsid w:val="00D414D5"/>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A79AE"/>
    <w:rsid w:val="00DB3474"/>
    <w:rsid w:val="00DB4B1D"/>
    <w:rsid w:val="00DB4E90"/>
    <w:rsid w:val="00DB7DC7"/>
    <w:rsid w:val="00DC07A3"/>
    <w:rsid w:val="00DC3970"/>
    <w:rsid w:val="00DC44C6"/>
    <w:rsid w:val="00DC6859"/>
    <w:rsid w:val="00DD10BD"/>
    <w:rsid w:val="00DE0314"/>
    <w:rsid w:val="00DE2D19"/>
    <w:rsid w:val="00DE7E0B"/>
    <w:rsid w:val="00DF41EF"/>
    <w:rsid w:val="00E11B8A"/>
    <w:rsid w:val="00E13460"/>
    <w:rsid w:val="00E14696"/>
    <w:rsid w:val="00E14D7C"/>
    <w:rsid w:val="00E23FFE"/>
    <w:rsid w:val="00E25228"/>
    <w:rsid w:val="00E30127"/>
    <w:rsid w:val="00E40299"/>
    <w:rsid w:val="00E457AE"/>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62AE"/>
    <w:rsid w:val="00F47875"/>
    <w:rsid w:val="00F516F0"/>
    <w:rsid w:val="00F54278"/>
    <w:rsid w:val="00F554C3"/>
    <w:rsid w:val="00F645A4"/>
    <w:rsid w:val="00F65830"/>
    <w:rsid w:val="00F677F9"/>
    <w:rsid w:val="00F740A7"/>
    <w:rsid w:val="00F775A4"/>
    <w:rsid w:val="00F77EB5"/>
    <w:rsid w:val="00F83524"/>
    <w:rsid w:val="00F86475"/>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EA96A"/>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9EF7C-F853-4195-AF72-EDB63A27A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211</TotalTime>
  <Pages>1</Pages>
  <Words>4248</Words>
  <Characters>24216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25</cp:revision>
  <dcterms:created xsi:type="dcterms:W3CDTF">2017-01-22T14:47:00Z</dcterms:created>
  <dcterms:modified xsi:type="dcterms:W3CDTF">2017-01-24T11:18:00Z</dcterms:modified>
  <cp:version/>
</cp:coreProperties>
</file>